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CBC52" w14:textId="434337FE" w:rsidR="00143CBB" w:rsidRPr="00762F2B" w:rsidRDefault="00143CBB" w:rsidP="00762F2B">
      <w:pPr>
        <w:spacing w:after="0" w:line="240" w:lineRule="auto"/>
        <w:jc w:val="both"/>
        <w:rPr>
          <w:rFonts w:ascii="Times New Roman" w:hAnsi="Times New Roman" w:cs="Times New Roman"/>
          <w:b/>
          <w:sz w:val="24"/>
          <w:szCs w:val="24"/>
        </w:rPr>
      </w:pPr>
      <w:r w:rsidRPr="00762F2B">
        <w:rPr>
          <w:rFonts w:ascii="Times New Roman" w:hAnsi="Times New Roman" w:cs="Times New Roman"/>
          <w:b/>
          <w:sz w:val="24"/>
          <w:szCs w:val="24"/>
        </w:rPr>
        <w:t>Methods:</w:t>
      </w:r>
    </w:p>
    <w:p w14:paraId="07AE45BE" w14:textId="028E646B" w:rsidR="00C20E0D" w:rsidRDefault="00C05849" w:rsidP="00762F2B">
      <w:pPr>
        <w:spacing w:after="0" w:line="240" w:lineRule="auto"/>
        <w:jc w:val="both"/>
        <w:rPr>
          <w:rFonts w:ascii="Times New Roman" w:hAnsi="Times New Roman" w:cs="Times New Roman"/>
          <w:color w:val="000000"/>
          <w:sz w:val="24"/>
          <w:szCs w:val="24"/>
        </w:rPr>
      </w:pPr>
      <w:r w:rsidRPr="00C05849">
        <w:rPr>
          <w:rFonts w:ascii="Times New Roman" w:hAnsi="Times New Roman" w:cs="Times New Roman"/>
          <w:color w:val="000000"/>
          <w:sz w:val="24"/>
          <w:szCs w:val="24"/>
        </w:rPr>
        <w:t xml:space="preserve">To determine the trend of rabies cases, two </w:t>
      </w:r>
      <w:r w:rsidR="00650D27">
        <w:rPr>
          <w:rFonts w:ascii="Times New Roman" w:hAnsi="Times New Roman" w:cs="Times New Roman"/>
          <w:color w:val="000000"/>
          <w:sz w:val="24"/>
          <w:szCs w:val="24"/>
        </w:rPr>
        <w:t xml:space="preserve">time-series </w:t>
      </w:r>
      <w:r w:rsidRPr="00C05849">
        <w:rPr>
          <w:rFonts w:ascii="Times New Roman" w:hAnsi="Times New Roman" w:cs="Times New Roman"/>
          <w:color w:val="000000"/>
          <w:sz w:val="24"/>
          <w:szCs w:val="24"/>
        </w:rPr>
        <w:t>forecasting models were used: the auto-regressive integrated moving average (ARIMA) and the auto-regressive integrated moving average with explanatory factors (ARIMAX).</w:t>
      </w:r>
    </w:p>
    <w:p w14:paraId="1EC76CBF" w14:textId="77777777" w:rsidR="00C05849" w:rsidRPr="00762F2B" w:rsidRDefault="00C05849" w:rsidP="00762F2B">
      <w:pPr>
        <w:spacing w:after="0" w:line="240" w:lineRule="auto"/>
        <w:jc w:val="both"/>
        <w:rPr>
          <w:rFonts w:ascii="Times New Roman" w:hAnsi="Times New Roman" w:cs="Times New Roman"/>
          <w:color w:val="000000"/>
          <w:sz w:val="24"/>
          <w:szCs w:val="24"/>
        </w:rPr>
      </w:pPr>
    </w:p>
    <w:p w14:paraId="283ACE3E" w14:textId="7549AE16" w:rsidR="009E59F6" w:rsidRDefault="00C05849" w:rsidP="00762F2B">
      <w:pPr>
        <w:spacing w:after="0" w:line="240" w:lineRule="auto"/>
        <w:jc w:val="both"/>
        <w:rPr>
          <w:rFonts w:ascii="Times New Roman" w:hAnsi="Times New Roman" w:cs="Times New Roman"/>
          <w:bCs/>
          <w:color w:val="000000" w:themeColor="text1"/>
          <w:sz w:val="24"/>
          <w:szCs w:val="24"/>
        </w:rPr>
      </w:pPr>
      <w:r w:rsidRPr="00C05849">
        <w:rPr>
          <w:rFonts w:ascii="Times New Roman" w:hAnsi="Times New Roman" w:cs="Times New Roman"/>
          <w:bCs/>
          <w:color w:val="000000" w:themeColor="text1"/>
          <w:sz w:val="24"/>
          <w:szCs w:val="24"/>
        </w:rPr>
        <w:t>As the primary outcome variable for rabies cases</w:t>
      </w:r>
      <w:r w:rsidR="00650D27">
        <w:rPr>
          <w:rFonts w:ascii="Times New Roman" w:hAnsi="Times New Roman" w:cs="Times New Roman"/>
          <w:bCs/>
          <w:color w:val="000000" w:themeColor="text1"/>
          <w:sz w:val="24"/>
          <w:szCs w:val="24"/>
        </w:rPr>
        <w:t xml:space="preserve"> </w:t>
      </w:r>
      <w:del w:id="0" w:author="Mohammad Nayeem Hasan" w:date="2023-03-22T17:37:00Z">
        <w:r w:rsidR="00650D27" w:rsidDel="00BE0869">
          <w:rPr>
            <w:rFonts w:ascii="Times New Roman" w:hAnsi="Times New Roman" w:cs="Times New Roman"/>
            <w:bCs/>
            <w:color w:val="000000" w:themeColor="text1"/>
            <w:sz w:val="24"/>
            <w:szCs w:val="24"/>
          </w:rPr>
          <w:delText xml:space="preserve">are </w:delText>
        </w:r>
      </w:del>
      <w:ins w:id="1" w:author="Mohammad Nayeem Hasan" w:date="2023-03-22T17:37:00Z">
        <w:r w:rsidR="00BE0869">
          <w:rPr>
            <w:rFonts w:ascii="Times New Roman" w:hAnsi="Times New Roman" w:cs="Times New Roman"/>
            <w:bCs/>
            <w:color w:val="000000" w:themeColor="text1"/>
            <w:sz w:val="24"/>
            <w:szCs w:val="24"/>
          </w:rPr>
          <w:t>is</w:t>
        </w:r>
        <w:r w:rsidR="00BE0869">
          <w:rPr>
            <w:rFonts w:ascii="Times New Roman" w:hAnsi="Times New Roman" w:cs="Times New Roman"/>
            <w:bCs/>
            <w:color w:val="000000" w:themeColor="text1"/>
            <w:sz w:val="24"/>
            <w:szCs w:val="24"/>
          </w:rPr>
          <w:t xml:space="preserve"> </w:t>
        </w:r>
      </w:ins>
      <w:r w:rsidR="00D20CF7">
        <w:rPr>
          <w:rFonts w:ascii="Times New Roman" w:hAnsi="Times New Roman" w:cs="Times New Roman"/>
          <w:bCs/>
          <w:color w:val="000000" w:themeColor="text1"/>
          <w:sz w:val="24"/>
          <w:szCs w:val="24"/>
        </w:rPr>
        <w:t>influenced</w:t>
      </w:r>
      <w:r w:rsidR="00650D27">
        <w:rPr>
          <w:rFonts w:ascii="Times New Roman" w:hAnsi="Times New Roman" w:cs="Times New Roman"/>
          <w:bCs/>
          <w:color w:val="000000" w:themeColor="text1"/>
          <w:sz w:val="24"/>
          <w:szCs w:val="24"/>
        </w:rPr>
        <w:t xml:space="preserve"> by reported cases in the near past,</w:t>
      </w:r>
      <w:r w:rsidRPr="00C05849">
        <w:rPr>
          <w:rFonts w:ascii="Times New Roman" w:hAnsi="Times New Roman" w:cs="Times New Roman"/>
          <w:bCs/>
          <w:color w:val="000000" w:themeColor="text1"/>
          <w:sz w:val="24"/>
          <w:szCs w:val="24"/>
        </w:rPr>
        <w:t xml:space="preserve"> we chose the ARIMA model (time-series events). The ARIMA model is a data-focused, exploratory technique that enables the user to construct an appropriate model based on</w:t>
      </w:r>
      <w:r w:rsidR="00DB538B">
        <w:rPr>
          <w:rFonts w:ascii="Times New Roman" w:hAnsi="Times New Roman" w:cs="Times New Roman"/>
          <w:bCs/>
          <w:color w:val="000000" w:themeColor="text1"/>
          <w:sz w:val="24"/>
          <w:szCs w:val="24"/>
        </w:rPr>
        <w:t xml:space="preserve"> the data's actual structure</w:t>
      </w:r>
      <w:r w:rsidRPr="00C05849">
        <w:rPr>
          <w:rFonts w:ascii="Times New Roman" w:hAnsi="Times New Roman" w:cs="Times New Roman"/>
          <w:bCs/>
          <w:color w:val="000000" w:themeColor="text1"/>
          <w:sz w:val="24"/>
          <w:szCs w:val="24"/>
        </w:rPr>
        <w:t>. This model attempts to extract regional trends while filtering out high-frequency noise from the data and assumes a linear correlation b</w:t>
      </w:r>
      <w:r w:rsidR="006B6168">
        <w:rPr>
          <w:rFonts w:ascii="Times New Roman" w:hAnsi="Times New Roman" w:cs="Times New Roman"/>
          <w:bCs/>
          <w:color w:val="000000" w:themeColor="text1"/>
          <w:sz w:val="24"/>
          <w:szCs w:val="24"/>
        </w:rPr>
        <w:t>etween the time series values (1</w:t>
      </w:r>
      <w:r w:rsidRPr="00C05849">
        <w:rPr>
          <w:rFonts w:ascii="Times New Roman" w:hAnsi="Times New Roman" w:cs="Times New Roman"/>
          <w:bCs/>
          <w:color w:val="000000" w:themeColor="text1"/>
          <w:sz w:val="24"/>
          <w:szCs w:val="24"/>
        </w:rPr>
        <w:t>). By updating the model to forecast the system's future state based on current occurrences, ARIMA models have the advantage of being able to adapt to dynamically oriented systems that change over time. The R package "forecast" was used to run t</w:t>
      </w:r>
      <w:r w:rsidR="006B6168">
        <w:rPr>
          <w:rFonts w:ascii="Times New Roman" w:hAnsi="Times New Roman" w:cs="Times New Roman"/>
          <w:bCs/>
          <w:color w:val="000000" w:themeColor="text1"/>
          <w:sz w:val="24"/>
          <w:szCs w:val="24"/>
        </w:rPr>
        <w:t>he ARIMA model for this study (2</w:t>
      </w:r>
      <w:r w:rsidRPr="00C05849">
        <w:rPr>
          <w:rFonts w:ascii="Times New Roman" w:hAnsi="Times New Roman" w:cs="Times New Roman"/>
          <w:bCs/>
          <w:color w:val="000000" w:themeColor="text1"/>
          <w:sz w:val="24"/>
          <w:szCs w:val="24"/>
        </w:rPr>
        <w:t>).</w:t>
      </w:r>
    </w:p>
    <w:p w14:paraId="15CC6C7C" w14:textId="77777777" w:rsidR="00C05849" w:rsidRPr="00762F2B" w:rsidRDefault="00C05849" w:rsidP="00762F2B">
      <w:pPr>
        <w:spacing w:after="0" w:line="240" w:lineRule="auto"/>
        <w:jc w:val="both"/>
        <w:rPr>
          <w:rFonts w:ascii="Times New Roman" w:hAnsi="Times New Roman" w:cs="Times New Roman"/>
          <w:sz w:val="24"/>
          <w:szCs w:val="24"/>
        </w:rPr>
      </w:pPr>
    </w:p>
    <w:p w14:paraId="1AEA8BB2" w14:textId="0F2DAB59" w:rsidR="003124D5" w:rsidRDefault="00C05849" w:rsidP="00762F2B">
      <w:pPr>
        <w:spacing w:after="0" w:line="240" w:lineRule="auto"/>
        <w:jc w:val="both"/>
        <w:rPr>
          <w:rFonts w:ascii="Times New Roman" w:hAnsi="Times New Roman" w:cs="Times New Roman"/>
          <w:sz w:val="24"/>
          <w:szCs w:val="24"/>
        </w:rPr>
      </w:pPr>
      <w:r w:rsidRPr="00C05849">
        <w:rPr>
          <w:rFonts w:ascii="Times New Roman" w:hAnsi="Times New Roman" w:cs="Times New Roman"/>
          <w:sz w:val="24"/>
          <w:szCs w:val="24"/>
        </w:rPr>
        <w:t>Numerous researchers have recently used time series to study the trend of rabies</w:t>
      </w:r>
      <w:r w:rsidR="006B6168">
        <w:rPr>
          <w:rFonts w:ascii="Times New Roman" w:hAnsi="Times New Roman" w:cs="Times New Roman"/>
          <w:sz w:val="24"/>
          <w:szCs w:val="24"/>
        </w:rPr>
        <w:t xml:space="preserve"> (including additive models (3), (4</w:t>
      </w:r>
      <w:r w:rsidRPr="00C05849">
        <w:rPr>
          <w:rFonts w:ascii="Times New Roman" w:hAnsi="Times New Roman" w:cs="Times New Roman"/>
          <w:sz w:val="24"/>
          <w:szCs w:val="24"/>
        </w:rPr>
        <w:t>), auto</w:t>
      </w:r>
      <w:r w:rsidR="006B6168">
        <w:rPr>
          <w:rFonts w:ascii="Times New Roman" w:hAnsi="Times New Roman" w:cs="Times New Roman"/>
          <w:sz w:val="24"/>
          <w:szCs w:val="24"/>
        </w:rPr>
        <w:t>regressive time series models (5</w:t>
      </w:r>
      <w:r w:rsidRPr="00C05849">
        <w:rPr>
          <w:rFonts w:ascii="Times New Roman" w:hAnsi="Times New Roman" w:cs="Times New Roman"/>
          <w:sz w:val="24"/>
          <w:szCs w:val="24"/>
        </w:rPr>
        <w:t>), a</w:t>
      </w:r>
      <w:r w:rsidR="006B6168">
        <w:rPr>
          <w:rFonts w:ascii="Times New Roman" w:hAnsi="Times New Roman" w:cs="Times New Roman"/>
          <w:sz w:val="24"/>
          <w:szCs w:val="24"/>
        </w:rPr>
        <w:t>nd wavelet time series models (6</w:t>
      </w:r>
      <w:r w:rsidRPr="00C05849">
        <w:rPr>
          <w:rFonts w:ascii="Times New Roman" w:hAnsi="Times New Roman" w:cs="Times New Roman"/>
          <w:sz w:val="24"/>
          <w:szCs w:val="24"/>
        </w:rPr>
        <w:t>)), but most of them use the ARIMA model with one-time series because it is a useful method for analyzing time series with one-time series in syst</w:t>
      </w:r>
      <w:r w:rsidR="006B6168">
        <w:rPr>
          <w:rFonts w:ascii="Times New Roman" w:hAnsi="Times New Roman" w:cs="Times New Roman"/>
          <w:sz w:val="24"/>
          <w:szCs w:val="24"/>
        </w:rPr>
        <w:t>ems (7) (8) (9) (10</w:t>
      </w:r>
      <w:r w:rsidR="00DB538B">
        <w:rPr>
          <w:rFonts w:ascii="Times New Roman" w:hAnsi="Times New Roman" w:cs="Times New Roman"/>
          <w:sz w:val="24"/>
          <w:szCs w:val="24"/>
        </w:rPr>
        <w:t>)</w:t>
      </w:r>
      <w:r w:rsidR="006B6168">
        <w:rPr>
          <w:rFonts w:ascii="Times New Roman" w:hAnsi="Times New Roman" w:cs="Times New Roman"/>
          <w:sz w:val="24"/>
          <w:szCs w:val="24"/>
        </w:rPr>
        <w:t xml:space="preserve"> (11</w:t>
      </w:r>
      <w:r w:rsidRPr="00C05849">
        <w:rPr>
          <w:rFonts w:ascii="Times New Roman" w:hAnsi="Times New Roman" w:cs="Times New Roman"/>
          <w:sz w:val="24"/>
          <w:szCs w:val="24"/>
        </w:rPr>
        <w:t xml:space="preserve">). However, as ARIMA only considers one variable, it was unable to provide light on the connections between system variables. </w:t>
      </w:r>
      <w:del w:id="2" w:author="Mohammad Nayeem Hasan [2]" w:date="2023-01-12T16:38:00Z">
        <w:r w:rsidRPr="00C05849" w:rsidDel="00FE0402">
          <w:rPr>
            <w:rFonts w:ascii="Times New Roman" w:hAnsi="Times New Roman" w:cs="Times New Roman"/>
            <w:sz w:val="24"/>
            <w:szCs w:val="24"/>
          </w:rPr>
          <w:delText>In order to</w:delText>
        </w:r>
      </w:del>
      <w:ins w:id="3" w:author="Mohammad Nayeem Hasan [2]" w:date="2023-01-12T16:38:00Z">
        <w:r w:rsidR="00FE0402" w:rsidRPr="00C05849">
          <w:rPr>
            <w:rFonts w:ascii="Times New Roman" w:hAnsi="Times New Roman" w:cs="Times New Roman"/>
            <w:sz w:val="24"/>
            <w:szCs w:val="24"/>
          </w:rPr>
          <w:t>To</w:t>
        </w:r>
      </w:ins>
      <w:r w:rsidRPr="00C05849">
        <w:rPr>
          <w:rFonts w:ascii="Times New Roman" w:hAnsi="Times New Roman" w:cs="Times New Roman"/>
          <w:sz w:val="24"/>
          <w:szCs w:val="24"/>
        </w:rPr>
        <w:t xml:space="preserve"> extract nearby designs while reducing high-frequency turbulence, ARIMA models accept a direct relationship between the time-series values and seek to leverage these straight circumstances in perceptions.</w:t>
      </w:r>
      <w:r>
        <w:rPr>
          <w:rFonts w:ascii="Times New Roman" w:hAnsi="Times New Roman" w:cs="Times New Roman"/>
          <w:sz w:val="24"/>
          <w:szCs w:val="24"/>
        </w:rPr>
        <w:t xml:space="preserve"> </w:t>
      </w:r>
      <w:del w:id="4" w:author="Mohammad Nayeem Hasan [2]" w:date="2023-01-12T16:39:00Z">
        <w:r w:rsidRPr="00C05849" w:rsidDel="00FE0402">
          <w:rPr>
            <w:rFonts w:ascii="Times New Roman" w:hAnsi="Times New Roman" w:cs="Times New Roman"/>
            <w:sz w:val="24"/>
            <w:szCs w:val="24"/>
          </w:rPr>
          <w:delText>In reality, more</w:delText>
        </w:r>
      </w:del>
      <w:ins w:id="5" w:author="Mohammad Nayeem Hasan [2]" w:date="2023-01-12T16:39:00Z">
        <w:r w:rsidR="00FE0402" w:rsidRPr="00C05849">
          <w:rPr>
            <w:rFonts w:ascii="Times New Roman" w:hAnsi="Times New Roman" w:cs="Times New Roman"/>
            <w:sz w:val="24"/>
            <w:szCs w:val="24"/>
          </w:rPr>
          <w:t>More</w:t>
        </w:r>
      </w:ins>
      <w:r w:rsidRPr="00C05849">
        <w:rPr>
          <w:rFonts w:ascii="Times New Roman" w:hAnsi="Times New Roman" w:cs="Times New Roman"/>
          <w:sz w:val="24"/>
          <w:szCs w:val="24"/>
        </w:rPr>
        <w:t xml:space="preserve"> than one variable is always used to define the ARIMAX model. The ARIMA model with a single time series cannot capture the changing rules of the multivariate time series. Consequently, it is essential to develop a model using t</w:t>
      </w:r>
      <w:r w:rsidR="006B6168">
        <w:rPr>
          <w:rFonts w:ascii="Times New Roman" w:hAnsi="Times New Roman" w:cs="Times New Roman"/>
          <w:sz w:val="24"/>
          <w:szCs w:val="24"/>
        </w:rPr>
        <w:t>he multivariate ARIMAX model (12, 13</w:t>
      </w:r>
      <w:r w:rsidRPr="00C05849">
        <w:rPr>
          <w:rFonts w:ascii="Times New Roman" w:hAnsi="Times New Roman" w:cs="Times New Roman"/>
          <w:sz w:val="24"/>
          <w:szCs w:val="24"/>
        </w:rPr>
        <w:t xml:space="preserve">). </w:t>
      </w:r>
      <w:r>
        <w:rPr>
          <w:rFonts w:ascii="Times New Roman" w:hAnsi="Times New Roman" w:cs="Times New Roman"/>
          <w:sz w:val="24"/>
          <w:szCs w:val="24"/>
        </w:rPr>
        <w:t>Mass D</w:t>
      </w:r>
      <w:r w:rsidR="003124D5">
        <w:rPr>
          <w:rFonts w:ascii="Times New Roman" w:hAnsi="Times New Roman" w:cs="Times New Roman"/>
          <w:sz w:val="24"/>
          <w:szCs w:val="24"/>
        </w:rPr>
        <w:t>og V</w:t>
      </w:r>
      <w:r>
        <w:rPr>
          <w:rFonts w:ascii="Times New Roman" w:hAnsi="Times New Roman" w:cs="Times New Roman"/>
          <w:sz w:val="24"/>
          <w:szCs w:val="24"/>
        </w:rPr>
        <w:t>accination (</w:t>
      </w:r>
      <w:r w:rsidRPr="00C05849">
        <w:rPr>
          <w:rFonts w:ascii="Times New Roman" w:hAnsi="Times New Roman" w:cs="Times New Roman"/>
          <w:sz w:val="24"/>
          <w:szCs w:val="24"/>
        </w:rPr>
        <w:t>MDV</w:t>
      </w:r>
      <w:r>
        <w:rPr>
          <w:rFonts w:ascii="Times New Roman" w:hAnsi="Times New Roman" w:cs="Times New Roman"/>
          <w:sz w:val="24"/>
          <w:szCs w:val="24"/>
        </w:rPr>
        <w:t>)</w:t>
      </w:r>
      <w:r w:rsidRPr="00C05849">
        <w:rPr>
          <w:rFonts w:ascii="Times New Roman" w:hAnsi="Times New Roman" w:cs="Times New Roman"/>
          <w:sz w:val="24"/>
          <w:szCs w:val="24"/>
        </w:rPr>
        <w:t xml:space="preserve"> </w:t>
      </w:r>
      <w:ins w:id="6" w:author="Mohammad Nayeem Hasan" w:date="2023-03-22T17:38:00Z">
        <w:r w:rsidR="00BE0869">
          <w:rPr>
            <w:rFonts w:ascii="Times New Roman" w:hAnsi="Times New Roman" w:cs="Times New Roman"/>
            <w:sz w:val="24"/>
            <w:szCs w:val="24"/>
          </w:rPr>
          <w:t xml:space="preserve">and </w:t>
        </w:r>
      </w:ins>
      <w:ins w:id="7" w:author="Mohammad Nayeem Hasan" w:date="2023-03-22T18:12:00Z">
        <w:r w:rsidR="001E7B22">
          <w:rPr>
            <w:rFonts w:ascii="Times New Roman" w:hAnsi="Times New Roman" w:cs="Times New Roman"/>
            <w:sz w:val="24"/>
            <w:szCs w:val="24"/>
          </w:rPr>
          <w:t>Anti Rabies vaccination (</w:t>
        </w:r>
      </w:ins>
      <w:ins w:id="8" w:author="Mohammad Nayeem Hasan" w:date="2023-03-22T17:38:00Z">
        <w:r w:rsidR="00BE0869">
          <w:rPr>
            <w:rFonts w:ascii="Times New Roman" w:hAnsi="Times New Roman" w:cs="Times New Roman"/>
            <w:sz w:val="24"/>
            <w:szCs w:val="24"/>
          </w:rPr>
          <w:t>ARV</w:t>
        </w:r>
      </w:ins>
      <w:ins w:id="9" w:author="Mohammad Nayeem Hasan" w:date="2023-03-22T18:12:00Z">
        <w:r w:rsidR="001E7B22">
          <w:rPr>
            <w:rFonts w:ascii="Times New Roman" w:hAnsi="Times New Roman" w:cs="Times New Roman"/>
            <w:sz w:val="24"/>
            <w:szCs w:val="24"/>
          </w:rPr>
          <w:t>)</w:t>
        </w:r>
      </w:ins>
      <w:ins w:id="10" w:author="Mohammad Nayeem Hasan" w:date="2023-03-22T17:38:00Z">
        <w:r w:rsidR="00BE0869">
          <w:rPr>
            <w:rFonts w:ascii="Times New Roman" w:hAnsi="Times New Roman" w:cs="Times New Roman"/>
            <w:sz w:val="24"/>
            <w:szCs w:val="24"/>
          </w:rPr>
          <w:t xml:space="preserve"> </w:t>
        </w:r>
      </w:ins>
      <w:del w:id="11" w:author="Mohammad Nayeem Hasan [2]" w:date="2023-01-12T16:39:00Z">
        <w:r w:rsidRPr="00C05849" w:rsidDel="00FE0402">
          <w:rPr>
            <w:rFonts w:ascii="Times New Roman" w:hAnsi="Times New Roman" w:cs="Times New Roman"/>
            <w:sz w:val="24"/>
            <w:szCs w:val="24"/>
          </w:rPr>
          <w:delText xml:space="preserve">and </w:delText>
        </w:r>
        <w:r w:rsidR="003124D5" w:rsidDel="00FE0402">
          <w:rPr>
            <w:rFonts w:ascii="Times New Roman" w:hAnsi="Times New Roman" w:cs="Times New Roman"/>
            <w:sz w:val="24"/>
            <w:szCs w:val="24"/>
          </w:rPr>
          <w:delText>Anti Rabies V</w:delText>
        </w:r>
        <w:r w:rsidR="003124D5" w:rsidRPr="003124D5" w:rsidDel="00FE0402">
          <w:rPr>
            <w:rFonts w:ascii="Times New Roman" w:hAnsi="Times New Roman" w:cs="Times New Roman"/>
            <w:sz w:val="24"/>
            <w:szCs w:val="24"/>
          </w:rPr>
          <w:delText xml:space="preserve">accine </w:delText>
        </w:r>
        <w:r w:rsidR="003124D5" w:rsidDel="00FE0402">
          <w:rPr>
            <w:rFonts w:ascii="Times New Roman" w:hAnsi="Times New Roman" w:cs="Times New Roman"/>
            <w:sz w:val="24"/>
            <w:szCs w:val="24"/>
          </w:rPr>
          <w:delText>(</w:delText>
        </w:r>
        <w:r w:rsidRPr="00C05849" w:rsidDel="00FE0402">
          <w:rPr>
            <w:rFonts w:ascii="Times New Roman" w:hAnsi="Times New Roman" w:cs="Times New Roman"/>
            <w:sz w:val="24"/>
            <w:szCs w:val="24"/>
          </w:rPr>
          <w:delText>ARV</w:delText>
        </w:r>
        <w:r w:rsidR="003124D5" w:rsidDel="00FE0402">
          <w:rPr>
            <w:rFonts w:ascii="Times New Roman" w:hAnsi="Times New Roman" w:cs="Times New Roman"/>
            <w:sz w:val="24"/>
            <w:szCs w:val="24"/>
          </w:rPr>
          <w:delText>)</w:delText>
        </w:r>
        <w:r w:rsidRPr="00C05849" w:rsidDel="00FE0402">
          <w:rPr>
            <w:rFonts w:ascii="Times New Roman" w:hAnsi="Times New Roman" w:cs="Times New Roman"/>
            <w:sz w:val="24"/>
            <w:szCs w:val="24"/>
          </w:rPr>
          <w:delText xml:space="preserve"> </w:delText>
        </w:r>
      </w:del>
      <w:del w:id="12" w:author="Mohammad Nayeem Hasan" w:date="2023-03-22T17:37:00Z">
        <w:r w:rsidRPr="00C05849" w:rsidDel="00BE0869">
          <w:rPr>
            <w:rFonts w:ascii="Times New Roman" w:hAnsi="Times New Roman" w:cs="Times New Roman"/>
            <w:sz w:val="24"/>
            <w:szCs w:val="24"/>
          </w:rPr>
          <w:delText>were</w:delText>
        </w:r>
      </w:del>
      <w:ins w:id="13" w:author="Mohammad Nayeem Hasan" w:date="2023-03-22T17:39:00Z">
        <w:r w:rsidR="00BE0869">
          <w:rPr>
            <w:rFonts w:ascii="Times New Roman" w:hAnsi="Times New Roman" w:cs="Times New Roman"/>
            <w:sz w:val="24"/>
            <w:szCs w:val="24"/>
          </w:rPr>
          <w:t>were</w:t>
        </w:r>
      </w:ins>
      <w:r w:rsidRPr="00C05849">
        <w:rPr>
          <w:rFonts w:ascii="Times New Roman" w:hAnsi="Times New Roman" w:cs="Times New Roman"/>
          <w:sz w:val="24"/>
          <w:szCs w:val="24"/>
        </w:rPr>
        <w:t xml:space="preserve"> </w:t>
      </w:r>
      <w:del w:id="14" w:author="Mohammad Nayeem Hasan [2]" w:date="2023-01-12T13:16:00Z">
        <w:r w:rsidRPr="00C05849" w:rsidDel="006136CC">
          <w:rPr>
            <w:rFonts w:ascii="Times New Roman" w:hAnsi="Times New Roman" w:cs="Times New Roman"/>
            <w:sz w:val="24"/>
            <w:szCs w:val="24"/>
          </w:rPr>
          <w:delText>taken into account</w:delText>
        </w:r>
      </w:del>
      <w:ins w:id="15" w:author="Mohammad Nayeem Hasan [2]" w:date="2023-01-12T13:16:00Z">
        <w:r w:rsidR="006136CC" w:rsidRPr="00C05849">
          <w:rPr>
            <w:rFonts w:ascii="Times New Roman" w:hAnsi="Times New Roman" w:cs="Times New Roman"/>
            <w:sz w:val="24"/>
            <w:szCs w:val="24"/>
          </w:rPr>
          <w:t>considered</w:t>
        </w:r>
      </w:ins>
      <w:del w:id="16" w:author="Mohammad Nayeem Hasan" w:date="2023-03-22T17:39:00Z">
        <w:r w:rsidRPr="00C05849" w:rsidDel="00BE0869">
          <w:rPr>
            <w:rFonts w:ascii="Times New Roman" w:hAnsi="Times New Roman" w:cs="Times New Roman"/>
            <w:sz w:val="24"/>
            <w:szCs w:val="24"/>
          </w:rPr>
          <w:delText xml:space="preserve"> </w:delText>
        </w:r>
      </w:del>
      <w:del w:id="17" w:author="Mohammad Nayeem Hasan" w:date="2023-03-22T17:37:00Z">
        <w:r w:rsidRPr="00C05849" w:rsidDel="00BE0869">
          <w:rPr>
            <w:rFonts w:ascii="Times New Roman" w:hAnsi="Times New Roman" w:cs="Times New Roman"/>
            <w:sz w:val="24"/>
            <w:szCs w:val="24"/>
          </w:rPr>
          <w:delText xml:space="preserve">as </w:delText>
        </w:r>
      </w:del>
      <w:ins w:id="18" w:author="Mohammad Nayeem Hasan" w:date="2023-03-22T17:39:00Z">
        <w:r w:rsidR="00BE0869">
          <w:rPr>
            <w:rFonts w:ascii="Times New Roman" w:hAnsi="Times New Roman" w:cs="Times New Roman"/>
            <w:sz w:val="24"/>
            <w:szCs w:val="24"/>
          </w:rPr>
          <w:t xml:space="preserve"> </w:t>
        </w:r>
      </w:ins>
      <w:r w:rsidRPr="00C05849">
        <w:rPr>
          <w:rFonts w:ascii="Times New Roman" w:hAnsi="Times New Roman" w:cs="Times New Roman"/>
          <w:sz w:val="24"/>
          <w:szCs w:val="24"/>
        </w:rPr>
        <w:t xml:space="preserve">explanatory </w:t>
      </w:r>
      <w:del w:id="19" w:author="Mohammad Nayeem Hasan" w:date="2023-03-22T17:37:00Z">
        <w:r w:rsidRPr="00C05849" w:rsidDel="00BE0869">
          <w:rPr>
            <w:rFonts w:ascii="Times New Roman" w:hAnsi="Times New Roman" w:cs="Times New Roman"/>
            <w:sz w:val="24"/>
            <w:szCs w:val="24"/>
          </w:rPr>
          <w:delText xml:space="preserve">variables </w:delText>
        </w:r>
      </w:del>
      <w:ins w:id="20" w:author="Mohammad Nayeem Hasan" w:date="2023-03-22T17:39:00Z">
        <w:r w:rsidR="00BE0869">
          <w:rPr>
            <w:rFonts w:ascii="Times New Roman" w:hAnsi="Times New Roman" w:cs="Times New Roman"/>
            <w:sz w:val="24"/>
            <w:szCs w:val="24"/>
          </w:rPr>
          <w:t>variables</w:t>
        </w:r>
      </w:ins>
      <w:ins w:id="21" w:author="Mohammad Nayeem Hasan" w:date="2023-03-22T17:37:00Z">
        <w:r w:rsidR="00BE0869" w:rsidRPr="00C05849">
          <w:rPr>
            <w:rFonts w:ascii="Times New Roman" w:hAnsi="Times New Roman" w:cs="Times New Roman"/>
            <w:sz w:val="24"/>
            <w:szCs w:val="24"/>
          </w:rPr>
          <w:t xml:space="preserve"> </w:t>
        </w:r>
      </w:ins>
      <w:r w:rsidRPr="00C05849">
        <w:rPr>
          <w:rFonts w:ascii="Times New Roman" w:hAnsi="Times New Roman" w:cs="Times New Roman"/>
          <w:sz w:val="24"/>
          <w:szCs w:val="24"/>
        </w:rPr>
        <w:t xml:space="preserve">in </w:t>
      </w:r>
      <w:ins w:id="22" w:author="Mohammad Nayeem Hasan" w:date="2023-03-22T17:39:00Z">
        <w:r w:rsidR="00BE0869">
          <w:rPr>
            <w:rFonts w:ascii="Times New Roman" w:hAnsi="Times New Roman" w:cs="Times New Roman"/>
            <w:sz w:val="24"/>
            <w:szCs w:val="24"/>
          </w:rPr>
          <w:t xml:space="preserve">the </w:t>
        </w:r>
      </w:ins>
      <w:r w:rsidR="003124D5">
        <w:rPr>
          <w:rFonts w:ascii="Times New Roman" w:hAnsi="Times New Roman" w:cs="Times New Roman"/>
          <w:sz w:val="24"/>
          <w:szCs w:val="24"/>
        </w:rPr>
        <w:t>ARIMAX model</w:t>
      </w:r>
      <w:r w:rsidRPr="00C05849">
        <w:rPr>
          <w:rFonts w:ascii="Times New Roman" w:hAnsi="Times New Roman" w:cs="Times New Roman"/>
          <w:sz w:val="24"/>
          <w:szCs w:val="24"/>
        </w:rPr>
        <w:t xml:space="preserve">. </w:t>
      </w:r>
    </w:p>
    <w:p w14:paraId="50A856C6" w14:textId="77777777" w:rsidR="003124D5" w:rsidRDefault="003124D5" w:rsidP="00762F2B">
      <w:pPr>
        <w:spacing w:after="0" w:line="240" w:lineRule="auto"/>
        <w:jc w:val="both"/>
        <w:rPr>
          <w:rFonts w:ascii="Times New Roman" w:hAnsi="Times New Roman" w:cs="Times New Roman"/>
          <w:sz w:val="24"/>
          <w:szCs w:val="24"/>
        </w:rPr>
      </w:pPr>
    </w:p>
    <w:p w14:paraId="29134492" w14:textId="5C2EC871" w:rsidR="00143CBB" w:rsidRPr="003124D5" w:rsidRDefault="00C05849" w:rsidP="00762F2B">
      <w:pPr>
        <w:spacing w:after="0" w:line="240" w:lineRule="auto"/>
        <w:jc w:val="both"/>
        <w:rPr>
          <w:rFonts w:ascii="Times New Roman" w:hAnsi="Times New Roman" w:cs="Times New Roman"/>
          <w:sz w:val="24"/>
          <w:szCs w:val="24"/>
        </w:rPr>
      </w:pPr>
      <w:r w:rsidRPr="00C05849">
        <w:rPr>
          <w:rFonts w:ascii="Times New Roman" w:hAnsi="Times New Roman" w:cs="Times New Roman"/>
          <w:sz w:val="24"/>
          <w:szCs w:val="24"/>
        </w:rPr>
        <w:t>We predicted trends for the upcoming nine y</w:t>
      </w:r>
      <w:r w:rsidR="003124D5">
        <w:rPr>
          <w:rFonts w:ascii="Times New Roman" w:hAnsi="Times New Roman" w:cs="Times New Roman"/>
          <w:sz w:val="24"/>
          <w:szCs w:val="24"/>
        </w:rPr>
        <w:t>ears (up to 203</w:t>
      </w:r>
      <w:ins w:id="23" w:author="Mohammad Nayeem Hasan" w:date="2023-03-22T18:13:00Z">
        <w:r w:rsidR="001E7B22">
          <w:rPr>
            <w:rFonts w:ascii="Times New Roman" w:hAnsi="Times New Roman" w:cs="Times New Roman"/>
            <w:sz w:val="24"/>
            <w:szCs w:val="24"/>
          </w:rPr>
          <w:t>2</w:t>
        </w:r>
      </w:ins>
      <w:del w:id="24" w:author="Mohammad Nayeem Hasan" w:date="2023-03-22T18:13:00Z">
        <w:r w:rsidR="003124D5" w:rsidDel="001E7B22">
          <w:rPr>
            <w:rFonts w:ascii="Times New Roman" w:hAnsi="Times New Roman" w:cs="Times New Roman"/>
            <w:sz w:val="24"/>
            <w:szCs w:val="24"/>
          </w:rPr>
          <w:delText>0</w:delText>
        </w:r>
      </w:del>
      <w:r w:rsidR="003124D5">
        <w:rPr>
          <w:rFonts w:ascii="Times New Roman" w:hAnsi="Times New Roman" w:cs="Times New Roman"/>
          <w:sz w:val="24"/>
          <w:szCs w:val="24"/>
        </w:rPr>
        <w:t>) using both</w:t>
      </w:r>
      <w:r w:rsidRPr="00C05849">
        <w:rPr>
          <w:rFonts w:ascii="Times New Roman" w:hAnsi="Times New Roman" w:cs="Times New Roman"/>
          <w:sz w:val="24"/>
          <w:szCs w:val="24"/>
        </w:rPr>
        <w:t xml:space="preserve"> time series models with the data on rabies </w:t>
      </w:r>
      <w:del w:id="25" w:author="Mohammad Nayeem Hasan [2]" w:date="2023-01-12T13:16:00Z">
        <w:r w:rsidRPr="00C05849" w:rsidDel="006136CC">
          <w:rPr>
            <w:rFonts w:ascii="Times New Roman" w:hAnsi="Times New Roman" w:cs="Times New Roman"/>
            <w:sz w:val="24"/>
            <w:szCs w:val="24"/>
          </w:rPr>
          <w:delText>cases, and</w:delText>
        </w:r>
      </w:del>
      <w:ins w:id="26" w:author="Mohammad Nayeem Hasan [2]" w:date="2023-01-12T13:16:00Z">
        <w:r w:rsidR="006136CC" w:rsidRPr="00C05849">
          <w:rPr>
            <w:rFonts w:ascii="Times New Roman" w:hAnsi="Times New Roman" w:cs="Times New Roman"/>
            <w:sz w:val="24"/>
            <w:szCs w:val="24"/>
          </w:rPr>
          <w:t>cases and</w:t>
        </w:r>
      </w:ins>
      <w:r w:rsidRPr="00C05849">
        <w:rPr>
          <w:rFonts w:ascii="Times New Roman" w:hAnsi="Times New Roman" w:cs="Times New Roman"/>
          <w:sz w:val="24"/>
          <w:szCs w:val="24"/>
        </w:rPr>
        <w:t xml:space="preserve"> showed them in the figure. R versio</w:t>
      </w:r>
      <w:r>
        <w:rPr>
          <w:rFonts w:ascii="Times New Roman" w:hAnsi="Times New Roman" w:cs="Times New Roman"/>
          <w:sz w:val="24"/>
          <w:szCs w:val="24"/>
        </w:rPr>
        <w:t>n 3.5.2.2, a statistical software</w:t>
      </w:r>
      <w:r w:rsidR="00DB538B">
        <w:rPr>
          <w:rFonts w:ascii="Times New Roman" w:hAnsi="Times New Roman" w:cs="Times New Roman"/>
          <w:sz w:val="24"/>
          <w:szCs w:val="24"/>
        </w:rPr>
        <w:t>, was used for all studies</w:t>
      </w:r>
      <w:r w:rsidRPr="00C05849">
        <w:rPr>
          <w:rFonts w:ascii="Times New Roman" w:hAnsi="Times New Roman" w:cs="Times New Roman"/>
          <w:sz w:val="24"/>
          <w:szCs w:val="24"/>
        </w:rPr>
        <w:t>.</w:t>
      </w:r>
    </w:p>
    <w:p w14:paraId="00B7D120" w14:textId="511AA266" w:rsidR="00143CBB" w:rsidRPr="00762F2B" w:rsidRDefault="00143CBB" w:rsidP="00762F2B">
      <w:pPr>
        <w:spacing w:after="0" w:line="240" w:lineRule="auto"/>
        <w:jc w:val="both"/>
        <w:rPr>
          <w:rFonts w:ascii="Times New Roman" w:hAnsi="Times New Roman" w:cs="Times New Roman"/>
          <w:sz w:val="24"/>
          <w:szCs w:val="24"/>
        </w:rPr>
      </w:pPr>
    </w:p>
    <w:p w14:paraId="5707EE16" w14:textId="77777777" w:rsidR="00143CBB" w:rsidRPr="00762F2B" w:rsidRDefault="00143CBB" w:rsidP="00762F2B">
      <w:pPr>
        <w:spacing w:after="0" w:line="240" w:lineRule="auto"/>
        <w:jc w:val="both"/>
        <w:rPr>
          <w:rFonts w:ascii="Times New Roman" w:hAnsi="Times New Roman" w:cs="Times New Roman"/>
          <w:b/>
          <w:bCs/>
          <w:sz w:val="24"/>
          <w:szCs w:val="24"/>
        </w:rPr>
      </w:pPr>
      <w:r w:rsidRPr="00762F2B">
        <w:rPr>
          <w:rFonts w:ascii="Times New Roman" w:hAnsi="Times New Roman" w:cs="Times New Roman"/>
          <w:b/>
          <w:bCs/>
          <w:sz w:val="24"/>
          <w:szCs w:val="24"/>
        </w:rPr>
        <w:t>Empirical evaluation</w:t>
      </w:r>
    </w:p>
    <w:p w14:paraId="483C6E8B" w14:textId="7AC37EFB" w:rsidR="00143CBB" w:rsidRDefault="003124D5" w:rsidP="00762F2B">
      <w:pPr>
        <w:spacing w:after="0" w:line="240" w:lineRule="auto"/>
        <w:jc w:val="both"/>
        <w:rPr>
          <w:ins w:id="27" w:author="Mohammad Nayeem Hasan" w:date="2023-03-22T17:39:00Z"/>
          <w:rFonts w:ascii="Times New Roman" w:hAnsi="Times New Roman" w:cs="Times New Roman"/>
          <w:bCs/>
          <w:color w:val="000000"/>
          <w:sz w:val="24"/>
          <w:szCs w:val="24"/>
        </w:rPr>
      </w:pPr>
      <w:r w:rsidRPr="003124D5">
        <w:rPr>
          <w:rFonts w:ascii="Times New Roman" w:hAnsi="Times New Roman" w:cs="Times New Roman"/>
          <w:bCs/>
          <w:color w:val="000000"/>
          <w:sz w:val="24"/>
          <w:szCs w:val="24"/>
        </w:rPr>
        <w:t>To assess the relevance of the predictions, we analyzed and compared the performance of the time series models using so</w:t>
      </w:r>
      <w:r>
        <w:rPr>
          <w:rFonts w:ascii="Times New Roman" w:hAnsi="Times New Roman" w:cs="Times New Roman"/>
          <w:bCs/>
          <w:color w:val="000000"/>
          <w:sz w:val="24"/>
          <w:szCs w:val="24"/>
        </w:rPr>
        <w:t>me of the generally used measures</w:t>
      </w:r>
      <w:r w:rsidRPr="003124D5">
        <w:rPr>
          <w:rFonts w:ascii="Times New Roman" w:hAnsi="Times New Roman" w:cs="Times New Roman"/>
          <w:bCs/>
          <w:color w:val="000000"/>
          <w:sz w:val="24"/>
          <w:szCs w:val="24"/>
        </w:rPr>
        <w:t>, including coefficient of determination (R2), root mean square error (RMSE), and</w:t>
      </w:r>
      <w:r>
        <w:rPr>
          <w:rFonts w:ascii="Times New Roman" w:hAnsi="Times New Roman" w:cs="Times New Roman"/>
          <w:bCs/>
          <w:color w:val="000000"/>
          <w:sz w:val="24"/>
          <w:szCs w:val="24"/>
        </w:rPr>
        <w:t xml:space="preserve"> mean absolute error (MAE)</w:t>
      </w:r>
      <w:r w:rsidRPr="003124D5">
        <w:rPr>
          <w:rFonts w:ascii="Times New Roman" w:hAnsi="Times New Roman" w:cs="Times New Roman"/>
          <w:bCs/>
          <w:color w:val="000000"/>
          <w:sz w:val="24"/>
          <w:szCs w:val="24"/>
        </w:rPr>
        <w:t>.</w:t>
      </w:r>
    </w:p>
    <w:p w14:paraId="38EB50BB" w14:textId="77777777" w:rsidR="00BE0869" w:rsidRPr="00762F2B" w:rsidRDefault="00BE0869" w:rsidP="00762F2B">
      <w:pPr>
        <w:spacing w:after="0" w:line="240" w:lineRule="auto"/>
        <w:jc w:val="both"/>
        <w:rPr>
          <w:rFonts w:ascii="Times New Roman" w:hAnsi="Times New Roman" w:cs="Times New Roman"/>
          <w:b/>
          <w:color w:val="000000"/>
          <w:sz w:val="24"/>
          <w:szCs w:val="24"/>
        </w:rPr>
      </w:pPr>
    </w:p>
    <w:p w14:paraId="55F4E6FE" w14:textId="1FCBDEBD" w:rsidR="00143CBB" w:rsidRPr="00762F2B" w:rsidRDefault="00762F2B" w:rsidP="00762F2B">
      <w:pPr>
        <w:spacing w:after="0" w:line="240" w:lineRule="auto"/>
        <w:jc w:val="both"/>
        <w:rPr>
          <w:rFonts w:ascii="Times New Roman" w:hAnsi="Times New Roman" w:cs="Times New Roman"/>
          <w:b/>
          <w:sz w:val="24"/>
          <w:szCs w:val="24"/>
        </w:rPr>
      </w:pPr>
      <w:r w:rsidRPr="00762F2B">
        <w:rPr>
          <w:rFonts w:ascii="Times New Roman" w:hAnsi="Times New Roman" w:cs="Times New Roman"/>
          <w:b/>
          <w:sz w:val="24"/>
          <w:szCs w:val="24"/>
        </w:rPr>
        <w:t>Results</w:t>
      </w:r>
    </w:p>
    <w:p w14:paraId="6B2CB0DB" w14:textId="77777777" w:rsidR="00762F2B" w:rsidRPr="00762F2B" w:rsidRDefault="00762F2B" w:rsidP="00762F2B">
      <w:pPr>
        <w:spacing w:after="0" w:line="240" w:lineRule="auto"/>
        <w:jc w:val="both"/>
        <w:rPr>
          <w:rFonts w:ascii="Times New Roman" w:hAnsi="Times New Roman" w:cs="Times New Roman"/>
          <w:sz w:val="24"/>
          <w:szCs w:val="24"/>
        </w:rPr>
      </w:pPr>
    </w:p>
    <w:p w14:paraId="08D8D893" w14:textId="18167BEA" w:rsidR="00096BC9" w:rsidRPr="00762F2B" w:rsidRDefault="00DA6EFD" w:rsidP="00762F2B">
      <w:pPr>
        <w:spacing w:after="0" w:line="240" w:lineRule="auto"/>
        <w:jc w:val="both"/>
        <w:rPr>
          <w:rFonts w:ascii="Times New Roman" w:hAnsi="Times New Roman" w:cs="Times New Roman"/>
          <w:sz w:val="24"/>
          <w:szCs w:val="24"/>
        </w:rPr>
      </w:pPr>
      <w:r w:rsidRPr="00762F2B">
        <w:rPr>
          <w:rFonts w:ascii="Times New Roman" w:hAnsi="Times New Roman" w:cs="Times New Roman"/>
          <w:sz w:val="24"/>
          <w:szCs w:val="24"/>
        </w:rPr>
        <w:t>Table</w:t>
      </w:r>
      <w:r w:rsidR="00A923FD" w:rsidRPr="00762F2B">
        <w:rPr>
          <w:rFonts w:ascii="Times New Roman" w:hAnsi="Times New Roman" w:cs="Times New Roman"/>
          <w:sz w:val="24"/>
          <w:szCs w:val="24"/>
        </w:rPr>
        <w:t xml:space="preserve"> 1</w:t>
      </w:r>
      <w:r w:rsidRPr="00762F2B">
        <w:rPr>
          <w:rFonts w:ascii="Times New Roman" w:hAnsi="Times New Roman" w:cs="Times New Roman"/>
          <w:sz w:val="24"/>
          <w:szCs w:val="24"/>
        </w:rPr>
        <w:t>:</w:t>
      </w:r>
      <w:r w:rsidR="009C524B" w:rsidRPr="00762F2B">
        <w:rPr>
          <w:rFonts w:ascii="Times New Roman" w:hAnsi="Times New Roman" w:cs="Times New Roman"/>
          <w:sz w:val="24"/>
          <w:szCs w:val="24"/>
        </w:rPr>
        <w:t xml:space="preserve"> </w:t>
      </w:r>
      <w:r w:rsidRPr="00762F2B">
        <w:rPr>
          <w:rFonts w:ascii="Times New Roman" w:hAnsi="Times New Roman" w:cs="Times New Roman"/>
          <w:sz w:val="24"/>
          <w:szCs w:val="24"/>
        </w:rPr>
        <w:t xml:space="preserve"> </w:t>
      </w:r>
      <w:r w:rsidR="009C524B" w:rsidRPr="00762F2B">
        <w:rPr>
          <w:rFonts w:ascii="Times New Roman" w:hAnsi="Times New Roman" w:cs="Times New Roman"/>
          <w:bCs/>
          <w:iCs/>
          <w:color w:val="000000" w:themeColor="text1"/>
          <w:sz w:val="24"/>
          <w:szCs w:val="24"/>
        </w:rPr>
        <w:t xml:space="preserve">The summary of </w:t>
      </w:r>
      <w:ins w:id="28" w:author="Mohammad Nayeem Hasan" w:date="2023-03-22T17:39:00Z">
        <w:r w:rsidR="00BE0869">
          <w:rPr>
            <w:rFonts w:ascii="Times New Roman" w:hAnsi="Times New Roman" w:cs="Times New Roman"/>
            <w:bCs/>
            <w:iCs/>
            <w:color w:val="000000" w:themeColor="text1"/>
            <w:sz w:val="24"/>
            <w:szCs w:val="24"/>
          </w:rPr>
          <w:t xml:space="preserve">the </w:t>
        </w:r>
      </w:ins>
      <w:r w:rsidR="009C524B" w:rsidRPr="00762F2B">
        <w:rPr>
          <w:rFonts w:ascii="Times New Roman" w:hAnsi="Times New Roman" w:cs="Times New Roman"/>
          <w:bCs/>
          <w:iCs/>
          <w:color w:val="000000" w:themeColor="text1"/>
          <w:sz w:val="24"/>
          <w:szCs w:val="24"/>
        </w:rPr>
        <w:t>Auto-Regressive Integrated Moving Average (ARIMA) and Auto-Regressive Integrated Moving Average with explanatory variable (ARIMAX</w:t>
      </w:r>
      <w:r w:rsidR="001E0BFA" w:rsidRPr="00762F2B">
        <w:rPr>
          <w:rFonts w:ascii="Times New Roman" w:hAnsi="Times New Roman" w:cs="Times New Roman"/>
          <w:bCs/>
          <w:iCs/>
          <w:color w:val="000000" w:themeColor="text1"/>
          <w:sz w:val="24"/>
          <w:szCs w:val="24"/>
        </w:rPr>
        <w:t>) model.</w:t>
      </w:r>
    </w:p>
    <w:tbl>
      <w:tblPr>
        <w:tblStyle w:val="TableGrid"/>
        <w:tblW w:w="0" w:type="auto"/>
        <w:tblLook w:val="04A0" w:firstRow="1" w:lastRow="0" w:firstColumn="1" w:lastColumn="0" w:noHBand="0" w:noVBand="1"/>
      </w:tblPr>
      <w:tblGrid>
        <w:gridCol w:w="5139"/>
        <w:gridCol w:w="1335"/>
        <w:gridCol w:w="1180"/>
        <w:gridCol w:w="1696"/>
      </w:tblGrid>
      <w:tr w:rsidR="001153ED" w:rsidRPr="00762F2B" w14:paraId="7DDA99F3" w14:textId="77777777" w:rsidTr="00E57916">
        <w:tc>
          <w:tcPr>
            <w:tcW w:w="5139" w:type="dxa"/>
          </w:tcPr>
          <w:p w14:paraId="646C732C" w14:textId="77777777" w:rsidR="001153ED" w:rsidRPr="00762F2B" w:rsidRDefault="001153ED" w:rsidP="00762F2B">
            <w:pPr>
              <w:jc w:val="both"/>
              <w:rPr>
                <w:rFonts w:ascii="Times New Roman" w:hAnsi="Times New Roman" w:cs="Times New Roman"/>
                <w:sz w:val="24"/>
                <w:szCs w:val="24"/>
              </w:rPr>
            </w:pPr>
          </w:p>
        </w:tc>
        <w:tc>
          <w:tcPr>
            <w:tcW w:w="1335" w:type="dxa"/>
          </w:tcPr>
          <w:p w14:paraId="2F8B5A2B" w14:textId="134FDEFC" w:rsidR="001153ED" w:rsidRPr="00762F2B" w:rsidRDefault="001153ED" w:rsidP="00762F2B">
            <w:pPr>
              <w:jc w:val="both"/>
              <w:rPr>
                <w:rFonts w:ascii="Times New Roman" w:hAnsi="Times New Roman" w:cs="Times New Roman"/>
                <w:b/>
                <w:sz w:val="24"/>
                <w:szCs w:val="24"/>
              </w:rPr>
            </w:pPr>
            <w:r w:rsidRPr="00762F2B">
              <w:rPr>
                <w:rFonts w:ascii="Times New Roman" w:hAnsi="Times New Roman" w:cs="Times New Roman"/>
                <w:b/>
                <w:sz w:val="24"/>
                <w:szCs w:val="24"/>
              </w:rPr>
              <w:t>RMSE</w:t>
            </w:r>
          </w:p>
        </w:tc>
        <w:tc>
          <w:tcPr>
            <w:tcW w:w="1180" w:type="dxa"/>
          </w:tcPr>
          <w:p w14:paraId="100EEEC7" w14:textId="501BC18F" w:rsidR="001153ED" w:rsidRPr="00762F2B" w:rsidRDefault="001153ED" w:rsidP="00762F2B">
            <w:pPr>
              <w:jc w:val="both"/>
              <w:rPr>
                <w:rFonts w:ascii="Times New Roman" w:hAnsi="Times New Roman" w:cs="Times New Roman"/>
                <w:b/>
                <w:sz w:val="24"/>
                <w:szCs w:val="24"/>
              </w:rPr>
            </w:pPr>
            <w:r w:rsidRPr="00762F2B">
              <w:rPr>
                <w:rFonts w:ascii="Times New Roman" w:hAnsi="Times New Roman" w:cs="Times New Roman"/>
                <w:b/>
                <w:sz w:val="24"/>
                <w:szCs w:val="24"/>
              </w:rPr>
              <w:t>MAE</w:t>
            </w:r>
          </w:p>
        </w:tc>
        <w:tc>
          <w:tcPr>
            <w:tcW w:w="1696" w:type="dxa"/>
          </w:tcPr>
          <w:p w14:paraId="27EB02E4" w14:textId="6F620BB3" w:rsidR="001153ED" w:rsidRPr="00762F2B" w:rsidRDefault="001153ED" w:rsidP="00762F2B">
            <w:pPr>
              <w:jc w:val="both"/>
              <w:rPr>
                <w:rFonts w:ascii="Times New Roman" w:hAnsi="Times New Roman" w:cs="Times New Roman"/>
                <w:b/>
                <w:sz w:val="24"/>
                <w:szCs w:val="24"/>
              </w:rPr>
            </w:pPr>
            <w:r w:rsidRPr="00762F2B">
              <w:rPr>
                <w:rFonts w:ascii="Times New Roman" w:hAnsi="Times New Roman" w:cs="Times New Roman"/>
                <w:b/>
                <w:sz w:val="24"/>
                <w:szCs w:val="24"/>
              </w:rPr>
              <w:t>R2</w:t>
            </w:r>
          </w:p>
        </w:tc>
      </w:tr>
      <w:tr w:rsidR="001153ED" w:rsidRPr="00762F2B" w14:paraId="7461FD28" w14:textId="77777777" w:rsidTr="00E57916">
        <w:tc>
          <w:tcPr>
            <w:tcW w:w="5139" w:type="dxa"/>
          </w:tcPr>
          <w:p w14:paraId="4650F72A" w14:textId="2CD339C9" w:rsidR="001153ED" w:rsidRPr="00762F2B" w:rsidRDefault="001153ED" w:rsidP="00762F2B">
            <w:pPr>
              <w:jc w:val="both"/>
              <w:rPr>
                <w:rFonts w:ascii="Times New Roman" w:hAnsi="Times New Roman" w:cs="Times New Roman"/>
                <w:b/>
                <w:sz w:val="24"/>
                <w:szCs w:val="24"/>
              </w:rPr>
            </w:pPr>
            <w:r w:rsidRPr="00762F2B">
              <w:rPr>
                <w:rFonts w:ascii="Times New Roman" w:hAnsi="Times New Roman" w:cs="Times New Roman"/>
                <w:b/>
                <w:sz w:val="24"/>
                <w:szCs w:val="24"/>
              </w:rPr>
              <w:t>ARIMA (1,2,1)</w:t>
            </w:r>
          </w:p>
        </w:tc>
        <w:tc>
          <w:tcPr>
            <w:tcW w:w="1335" w:type="dxa"/>
          </w:tcPr>
          <w:p w14:paraId="2B26D1B6" w14:textId="5D62B0EF" w:rsidR="001153ED" w:rsidRPr="00762F2B" w:rsidRDefault="008B59BB" w:rsidP="00762F2B">
            <w:pPr>
              <w:jc w:val="both"/>
              <w:rPr>
                <w:rFonts w:ascii="Times New Roman" w:hAnsi="Times New Roman" w:cs="Times New Roman"/>
                <w:sz w:val="24"/>
                <w:szCs w:val="24"/>
              </w:rPr>
            </w:pPr>
            <w:r>
              <w:rPr>
                <w:rFonts w:ascii="Times New Roman" w:hAnsi="Times New Roman" w:cs="Times New Roman"/>
                <w:sz w:val="24"/>
                <w:szCs w:val="24"/>
              </w:rPr>
              <w:t>14.89</w:t>
            </w:r>
          </w:p>
        </w:tc>
        <w:tc>
          <w:tcPr>
            <w:tcW w:w="1180" w:type="dxa"/>
          </w:tcPr>
          <w:p w14:paraId="0B480997" w14:textId="2AF17515" w:rsidR="001153ED" w:rsidRPr="00762F2B" w:rsidRDefault="008D75A4" w:rsidP="00762F2B">
            <w:pPr>
              <w:jc w:val="both"/>
              <w:rPr>
                <w:rFonts w:ascii="Times New Roman" w:hAnsi="Times New Roman" w:cs="Times New Roman"/>
                <w:sz w:val="24"/>
                <w:szCs w:val="24"/>
              </w:rPr>
            </w:pPr>
            <w:r>
              <w:rPr>
                <w:rFonts w:ascii="Times New Roman" w:hAnsi="Times New Roman" w:cs="Times New Roman"/>
                <w:sz w:val="24"/>
                <w:szCs w:val="24"/>
              </w:rPr>
              <w:t>1</w:t>
            </w:r>
            <w:r w:rsidR="008B59BB">
              <w:rPr>
                <w:rFonts w:ascii="Times New Roman" w:hAnsi="Times New Roman" w:cs="Times New Roman"/>
                <w:sz w:val="24"/>
                <w:szCs w:val="24"/>
              </w:rPr>
              <w:t>2.50</w:t>
            </w:r>
          </w:p>
        </w:tc>
        <w:tc>
          <w:tcPr>
            <w:tcW w:w="1696" w:type="dxa"/>
          </w:tcPr>
          <w:p w14:paraId="65A48A7E" w14:textId="536B06B5" w:rsidR="001153ED" w:rsidRPr="00762F2B" w:rsidRDefault="008B59BB" w:rsidP="00762F2B">
            <w:pPr>
              <w:jc w:val="both"/>
              <w:rPr>
                <w:rFonts w:ascii="Times New Roman" w:hAnsi="Times New Roman" w:cs="Times New Roman"/>
                <w:sz w:val="24"/>
                <w:szCs w:val="24"/>
              </w:rPr>
            </w:pPr>
            <w:r>
              <w:rPr>
                <w:rFonts w:ascii="Times New Roman" w:hAnsi="Times New Roman" w:cs="Times New Roman"/>
                <w:sz w:val="24"/>
                <w:szCs w:val="24"/>
              </w:rPr>
              <w:t>86</w:t>
            </w:r>
            <w:r w:rsidR="000A3122">
              <w:rPr>
                <w:rFonts w:ascii="Times New Roman" w:hAnsi="Times New Roman" w:cs="Times New Roman"/>
                <w:sz w:val="24"/>
                <w:szCs w:val="24"/>
              </w:rPr>
              <w:t>.</w:t>
            </w:r>
            <w:r>
              <w:rPr>
                <w:rFonts w:ascii="Times New Roman" w:hAnsi="Times New Roman" w:cs="Times New Roman"/>
                <w:sz w:val="24"/>
                <w:szCs w:val="24"/>
              </w:rPr>
              <w:t>75</w:t>
            </w:r>
            <w:r w:rsidR="000B7DB6" w:rsidRPr="00762F2B">
              <w:rPr>
                <w:rFonts w:ascii="Times New Roman" w:hAnsi="Times New Roman" w:cs="Times New Roman"/>
                <w:sz w:val="24"/>
                <w:szCs w:val="24"/>
              </w:rPr>
              <w:t>%</w:t>
            </w:r>
          </w:p>
        </w:tc>
      </w:tr>
      <w:tr w:rsidR="00245BEB" w:rsidRPr="00762F2B" w14:paraId="23663CA9" w14:textId="77777777" w:rsidTr="00E57916">
        <w:trPr>
          <w:trHeight w:val="58"/>
        </w:trPr>
        <w:tc>
          <w:tcPr>
            <w:tcW w:w="5139" w:type="dxa"/>
          </w:tcPr>
          <w:p w14:paraId="6B027764" w14:textId="2FF9A188" w:rsidR="00245BEB" w:rsidRPr="00762F2B" w:rsidRDefault="00245BEB" w:rsidP="00245BEB">
            <w:pPr>
              <w:jc w:val="both"/>
              <w:rPr>
                <w:rFonts w:ascii="Times New Roman" w:hAnsi="Times New Roman" w:cs="Times New Roman"/>
                <w:b/>
                <w:sz w:val="24"/>
                <w:szCs w:val="24"/>
              </w:rPr>
            </w:pPr>
            <w:r w:rsidRPr="00762F2B">
              <w:rPr>
                <w:rFonts w:ascii="Times New Roman" w:hAnsi="Times New Roman" w:cs="Times New Roman"/>
                <w:b/>
                <w:sz w:val="24"/>
                <w:szCs w:val="24"/>
              </w:rPr>
              <w:t>ARIMAX (1,2,1)</w:t>
            </w:r>
          </w:p>
        </w:tc>
        <w:tc>
          <w:tcPr>
            <w:tcW w:w="1335" w:type="dxa"/>
          </w:tcPr>
          <w:p w14:paraId="58AB313D" w14:textId="3A6AAEB7" w:rsidR="00245BEB" w:rsidRPr="00762F2B" w:rsidRDefault="00245BEB" w:rsidP="00245BEB">
            <w:pPr>
              <w:jc w:val="both"/>
              <w:rPr>
                <w:rFonts w:ascii="Times New Roman" w:hAnsi="Times New Roman" w:cs="Times New Roman"/>
                <w:sz w:val="24"/>
                <w:szCs w:val="24"/>
              </w:rPr>
            </w:pPr>
            <w:r w:rsidRPr="00762F2B">
              <w:rPr>
                <w:rFonts w:ascii="Times New Roman" w:hAnsi="Times New Roman" w:cs="Times New Roman"/>
                <w:sz w:val="24"/>
                <w:szCs w:val="24"/>
              </w:rPr>
              <w:t>1</w:t>
            </w:r>
            <w:r>
              <w:rPr>
                <w:rFonts w:ascii="Times New Roman" w:hAnsi="Times New Roman" w:cs="Times New Roman"/>
                <w:sz w:val="24"/>
                <w:szCs w:val="24"/>
              </w:rPr>
              <w:t>4.</w:t>
            </w:r>
            <w:ins w:id="29" w:author="Mohammad Nayeem Hasan" w:date="2023-03-22T17:54:00Z">
              <w:r w:rsidR="00000772">
                <w:rPr>
                  <w:rFonts w:ascii="Times New Roman" w:hAnsi="Times New Roman" w:cs="Times New Roman"/>
                  <w:sz w:val="24"/>
                  <w:szCs w:val="24"/>
                </w:rPr>
                <w:t>87</w:t>
              </w:r>
            </w:ins>
            <w:del w:id="30" w:author="Mohammad Nayeem Hasan" w:date="2023-03-22T17:54:00Z">
              <w:r w:rsidDel="00000772">
                <w:rPr>
                  <w:rFonts w:ascii="Times New Roman" w:hAnsi="Times New Roman" w:cs="Times New Roman"/>
                  <w:sz w:val="24"/>
                  <w:szCs w:val="24"/>
                </w:rPr>
                <w:delText>42</w:delText>
              </w:r>
            </w:del>
          </w:p>
        </w:tc>
        <w:tc>
          <w:tcPr>
            <w:tcW w:w="1180" w:type="dxa"/>
          </w:tcPr>
          <w:p w14:paraId="3A8CCFF2" w14:textId="45F78CE9" w:rsidR="00245BEB" w:rsidRDefault="00245BEB" w:rsidP="00245BEB">
            <w:pPr>
              <w:jc w:val="both"/>
              <w:rPr>
                <w:rFonts w:ascii="Times New Roman" w:hAnsi="Times New Roman" w:cs="Times New Roman"/>
                <w:sz w:val="24"/>
                <w:szCs w:val="24"/>
              </w:rPr>
            </w:pPr>
            <w:r>
              <w:rPr>
                <w:rFonts w:ascii="Times New Roman" w:hAnsi="Times New Roman" w:cs="Times New Roman"/>
                <w:sz w:val="24"/>
                <w:szCs w:val="24"/>
              </w:rPr>
              <w:t>12.</w:t>
            </w:r>
            <w:ins w:id="31" w:author="Mohammad Nayeem Hasan" w:date="2023-03-22T17:54:00Z">
              <w:r w:rsidR="00000772">
                <w:rPr>
                  <w:rFonts w:ascii="Times New Roman" w:hAnsi="Times New Roman" w:cs="Times New Roman"/>
                  <w:sz w:val="24"/>
                  <w:szCs w:val="24"/>
                </w:rPr>
                <w:t>31</w:t>
              </w:r>
            </w:ins>
            <w:del w:id="32" w:author="Mohammad Nayeem Hasan" w:date="2023-03-22T17:54:00Z">
              <w:r w:rsidDel="00000772">
                <w:rPr>
                  <w:rFonts w:ascii="Times New Roman" w:hAnsi="Times New Roman" w:cs="Times New Roman"/>
                  <w:sz w:val="24"/>
                  <w:szCs w:val="24"/>
                </w:rPr>
                <w:delText>07</w:delText>
              </w:r>
            </w:del>
          </w:p>
        </w:tc>
        <w:tc>
          <w:tcPr>
            <w:tcW w:w="1696" w:type="dxa"/>
          </w:tcPr>
          <w:p w14:paraId="47124823" w14:textId="35B81F6E" w:rsidR="00245BEB" w:rsidRDefault="00245BEB" w:rsidP="00245BEB">
            <w:pPr>
              <w:jc w:val="both"/>
              <w:rPr>
                <w:rFonts w:ascii="Times New Roman" w:hAnsi="Times New Roman" w:cs="Times New Roman"/>
                <w:sz w:val="24"/>
                <w:szCs w:val="24"/>
              </w:rPr>
            </w:pPr>
            <w:r>
              <w:rPr>
                <w:rFonts w:ascii="Times New Roman" w:hAnsi="Times New Roman" w:cs="Times New Roman"/>
                <w:sz w:val="24"/>
                <w:szCs w:val="24"/>
              </w:rPr>
              <w:t>8</w:t>
            </w:r>
            <w:ins w:id="33" w:author="Mohammad Nayeem Hasan" w:date="2023-03-22T17:54:00Z">
              <w:r w:rsidR="00000772">
                <w:rPr>
                  <w:rFonts w:ascii="Times New Roman" w:hAnsi="Times New Roman" w:cs="Times New Roman"/>
                  <w:sz w:val="24"/>
                  <w:szCs w:val="24"/>
                </w:rPr>
                <w:t>6</w:t>
              </w:r>
            </w:ins>
            <w:del w:id="34" w:author="Mohammad Nayeem Hasan" w:date="2023-03-22T17:54:00Z">
              <w:r w:rsidDel="00000772">
                <w:rPr>
                  <w:rFonts w:ascii="Times New Roman" w:hAnsi="Times New Roman" w:cs="Times New Roman"/>
                  <w:sz w:val="24"/>
                  <w:szCs w:val="24"/>
                </w:rPr>
                <w:delText>7</w:delText>
              </w:r>
            </w:del>
            <w:r w:rsidRPr="00762F2B">
              <w:rPr>
                <w:rFonts w:ascii="Times New Roman" w:hAnsi="Times New Roman" w:cs="Times New Roman"/>
                <w:sz w:val="24"/>
                <w:szCs w:val="24"/>
              </w:rPr>
              <w:t>.</w:t>
            </w:r>
            <w:ins w:id="35" w:author="Mohammad Nayeem Hasan" w:date="2023-03-22T17:54:00Z">
              <w:r w:rsidR="00000772">
                <w:rPr>
                  <w:rFonts w:ascii="Times New Roman" w:hAnsi="Times New Roman" w:cs="Times New Roman"/>
                  <w:sz w:val="24"/>
                  <w:szCs w:val="24"/>
                </w:rPr>
                <w:t>87</w:t>
              </w:r>
            </w:ins>
            <w:del w:id="36" w:author="Mohammad Nayeem Hasan" w:date="2023-03-22T17:54:00Z">
              <w:r w:rsidDel="00000772">
                <w:rPr>
                  <w:rFonts w:ascii="Times New Roman" w:hAnsi="Times New Roman" w:cs="Times New Roman"/>
                  <w:sz w:val="24"/>
                  <w:szCs w:val="24"/>
                </w:rPr>
                <w:delText>51</w:delText>
              </w:r>
            </w:del>
            <w:r w:rsidRPr="00762F2B">
              <w:rPr>
                <w:rFonts w:ascii="Times New Roman" w:hAnsi="Times New Roman" w:cs="Times New Roman"/>
                <w:sz w:val="24"/>
                <w:szCs w:val="24"/>
              </w:rPr>
              <w:t>%</w:t>
            </w:r>
          </w:p>
        </w:tc>
      </w:tr>
      <w:tr w:rsidR="00245BEB" w:rsidRPr="00762F2B" w14:paraId="08435AB8" w14:textId="77777777" w:rsidTr="00E57916">
        <w:trPr>
          <w:trHeight w:val="58"/>
        </w:trPr>
        <w:tc>
          <w:tcPr>
            <w:tcW w:w="5139" w:type="dxa"/>
          </w:tcPr>
          <w:p w14:paraId="6DBA91FB" w14:textId="4C12AADC" w:rsidR="00245BEB" w:rsidRPr="00762F2B" w:rsidRDefault="00245BEB" w:rsidP="00245BEB">
            <w:pPr>
              <w:jc w:val="both"/>
              <w:rPr>
                <w:rFonts w:ascii="Times New Roman" w:hAnsi="Times New Roman" w:cs="Times New Roman"/>
                <w:b/>
                <w:sz w:val="24"/>
                <w:szCs w:val="24"/>
              </w:rPr>
            </w:pPr>
            <w:r w:rsidRPr="00762F2B">
              <w:rPr>
                <w:rFonts w:ascii="Times New Roman" w:hAnsi="Times New Roman" w:cs="Times New Roman"/>
                <w:b/>
                <w:sz w:val="24"/>
                <w:szCs w:val="24"/>
              </w:rPr>
              <w:t xml:space="preserve">ARIMAX (1,2,1) with </w:t>
            </w:r>
            <w:ins w:id="37" w:author="Mohammad Nayeem Hasan" w:date="2023-03-22T17:39:00Z">
              <w:r w:rsidR="00BE0869">
                <w:rPr>
                  <w:rFonts w:ascii="Times New Roman" w:hAnsi="Times New Roman" w:cs="Times New Roman"/>
                  <w:b/>
                  <w:sz w:val="24"/>
                  <w:szCs w:val="24"/>
                </w:rPr>
                <w:t xml:space="preserve">a </w:t>
              </w:r>
            </w:ins>
            <w:r w:rsidRPr="00762F2B">
              <w:rPr>
                <w:rFonts w:ascii="Times New Roman" w:hAnsi="Times New Roman" w:cs="Times New Roman"/>
                <w:b/>
                <w:sz w:val="24"/>
                <w:szCs w:val="24"/>
              </w:rPr>
              <w:t xml:space="preserve">50% increase </w:t>
            </w:r>
            <w:del w:id="38" w:author="Mohammad Nayeem Hasan" w:date="2023-03-22T17:39:00Z">
              <w:r w:rsidRPr="00762F2B" w:rsidDel="00BE0869">
                <w:rPr>
                  <w:rFonts w:ascii="Times New Roman" w:hAnsi="Times New Roman" w:cs="Times New Roman"/>
                  <w:b/>
                  <w:sz w:val="24"/>
                  <w:szCs w:val="24"/>
                </w:rPr>
                <w:delText xml:space="preserve">of </w:delText>
              </w:r>
            </w:del>
            <w:ins w:id="39" w:author="Mohammad Nayeem Hasan" w:date="2023-03-22T17:39:00Z">
              <w:r w:rsidR="00BE0869">
                <w:rPr>
                  <w:rFonts w:ascii="Times New Roman" w:hAnsi="Times New Roman" w:cs="Times New Roman"/>
                  <w:b/>
                  <w:sz w:val="24"/>
                  <w:szCs w:val="24"/>
                </w:rPr>
                <w:t>in</w:t>
              </w:r>
              <w:r w:rsidR="00BE0869" w:rsidRPr="00762F2B">
                <w:rPr>
                  <w:rFonts w:ascii="Times New Roman" w:hAnsi="Times New Roman" w:cs="Times New Roman"/>
                  <w:b/>
                  <w:sz w:val="24"/>
                  <w:szCs w:val="24"/>
                </w:rPr>
                <w:t xml:space="preserve"> </w:t>
              </w:r>
            </w:ins>
            <w:r w:rsidRPr="00762F2B">
              <w:rPr>
                <w:rFonts w:ascii="Times New Roman" w:hAnsi="Times New Roman" w:cs="Times New Roman"/>
                <w:b/>
                <w:sz w:val="24"/>
                <w:szCs w:val="24"/>
              </w:rPr>
              <w:t>MDV</w:t>
            </w:r>
          </w:p>
        </w:tc>
        <w:tc>
          <w:tcPr>
            <w:tcW w:w="1335" w:type="dxa"/>
          </w:tcPr>
          <w:p w14:paraId="297F41FF" w14:textId="475DC6C3" w:rsidR="00245BEB" w:rsidRPr="00762F2B" w:rsidRDefault="00245BEB" w:rsidP="00245BEB">
            <w:pPr>
              <w:jc w:val="both"/>
              <w:rPr>
                <w:rFonts w:ascii="Times New Roman" w:hAnsi="Times New Roman" w:cs="Times New Roman"/>
                <w:sz w:val="24"/>
                <w:szCs w:val="24"/>
              </w:rPr>
            </w:pPr>
            <w:r>
              <w:rPr>
                <w:rFonts w:ascii="Times New Roman" w:hAnsi="Times New Roman" w:cs="Times New Roman"/>
                <w:sz w:val="24"/>
                <w:szCs w:val="24"/>
              </w:rPr>
              <w:t>1</w:t>
            </w:r>
            <w:ins w:id="40" w:author="Mohammad Nayeem Hasan" w:date="2023-03-22T18:09:00Z">
              <w:r w:rsidR="009E4E2B">
                <w:rPr>
                  <w:rFonts w:ascii="Times New Roman" w:hAnsi="Times New Roman" w:cs="Times New Roman"/>
                  <w:sz w:val="24"/>
                  <w:szCs w:val="24"/>
                </w:rPr>
                <w:t>5.08</w:t>
              </w:r>
            </w:ins>
            <w:del w:id="41" w:author="Mohammad Nayeem Hasan" w:date="2023-03-22T18:09:00Z">
              <w:r w:rsidDel="009E4E2B">
                <w:rPr>
                  <w:rFonts w:ascii="Times New Roman" w:hAnsi="Times New Roman" w:cs="Times New Roman"/>
                  <w:sz w:val="24"/>
                  <w:szCs w:val="24"/>
                </w:rPr>
                <w:delText>4.</w:delText>
              </w:r>
              <w:r w:rsidR="00394A18" w:rsidDel="009E4E2B">
                <w:rPr>
                  <w:rFonts w:ascii="Times New Roman" w:hAnsi="Times New Roman" w:cs="Times New Roman"/>
                  <w:sz w:val="24"/>
                  <w:szCs w:val="24"/>
                </w:rPr>
                <w:delText>66</w:delText>
              </w:r>
            </w:del>
          </w:p>
        </w:tc>
        <w:tc>
          <w:tcPr>
            <w:tcW w:w="1180" w:type="dxa"/>
          </w:tcPr>
          <w:p w14:paraId="12139833" w14:textId="558F5F5A" w:rsidR="00245BEB" w:rsidRPr="00762F2B" w:rsidRDefault="00245BEB" w:rsidP="00245BEB">
            <w:pPr>
              <w:jc w:val="both"/>
              <w:rPr>
                <w:rFonts w:ascii="Times New Roman" w:hAnsi="Times New Roman" w:cs="Times New Roman"/>
                <w:sz w:val="24"/>
                <w:szCs w:val="24"/>
              </w:rPr>
            </w:pPr>
            <w:r>
              <w:rPr>
                <w:rFonts w:ascii="Times New Roman" w:hAnsi="Times New Roman" w:cs="Times New Roman"/>
                <w:sz w:val="24"/>
                <w:szCs w:val="24"/>
              </w:rPr>
              <w:t>12.</w:t>
            </w:r>
            <w:ins w:id="42" w:author="Mohammad Nayeem Hasan" w:date="2023-03-22T18:09:00Z">
              <w:r w:rsidR="009E4E2B">
                <w:rPr>
                  <w:rFonts w:ascii="Times New Roman" w:hAnsi="Times New Roman" w:cs="Times New Roman"/>
                  <w:sz w:val="24"/>
                  <w:szCs w:val="24"/>
                </w:rPr>
                <w:t>58</w:t>
              </w:r>
            </w:ins>
            <w:del w:id="43" w:author="Mohammad Nayeem Hasan" w:date="2023-03-22T18:09:00Z">
              <w:r w:rsidR="00394A18" w:rsidDel="009E4E2B">
                <w:rPr>
                  <w:rFonts w:ascii="Times New Roman" w:hAnsi="Times New Roman" w:cs="Times New Roman"/>
                  <w:sz w:val="24"/>
                  <w:szCs w:val="24"/>
                </w:rPr>
                <w:delText>35</w:delText>
              </w:r>
            </w:del>
          </w:p>
        </w:tc>
        <w:tc>
          <w:tcPr>
            <w:tcW w:w="1696" w:type="dxa"/>
          </w:tcPr>
          <w:p w14:paraId="14C297B9" w14:textId="0FB9C5CC" w:rsidR="00245BEB" w:rsidRPr="00762F2B" w:rsidRDefault="00394A18" w:rsidP="00245BEB">
            <w:pPr>
              <w:jc w:val="both"/>
              <w:rPr>
                <w:rFonts w:ascii="Times New Roman" w:hAnsi="Times New Roman" w:cs="Times New Roman"/>
                <w:sz w:val="24"/>
                <w:szCs w:val="24"/>
              </w:rPr>
            </w:pPr>
            <w:r>
              <w:rPr>
                <w:rFonts w:ascii="Times New Roman" w:hAnsi="Times New Roman" w:cs="Times New Roman"/>
                <w:sz w:val="24"/>
                <w:szCs w:val="24"/>
              </w:rPr>
              <w:t>7</w:t>
            </w:r>
            <w:ins w:id="44" w:author="Mohammad Nayeem Hasan" w:date="2023-03-22T18:08:00Z">
              <w:r w:rsidR="009E4E2B">
                <w:rPr>
                  <w:rFonts w:ascii="Times New Roman" w:hAnsi="Times New Roman" w:cs="Times New Roman"/>
                  <w:sz w:val="24"/>
                  <w:szCs w:val="24"/>
                </w:rPr>
                <w:t>1</w:t>
              </w:r>
            </w:ins>
            <w:del w:id="45" w:author="Mohammad Nayeem Hasan" w:date="2023-03-22T18:08:00Z">
              <w:r w:rsidDel="009E4E2B">
                <w:rPr>
                  <w:rFonts w:ascii="Times New Roman" w:hAnsi="Times New Roman" w:cs="Times New Roman"/>
                  <w:sz w:val="24"/>
                  <w:szCs w:val="24"/>
                </w:rPr>
                <w:delText>3</w:delText>
              </w:r>
            </w:del>
            <w:r>
              <w:rPr>
                <w:rFonts w:ascii="Times New Roman" w:hAnsi="Times New Roman" w:cs="Times New Roman"/>
                <w:sz w:val="24"/>
                <w:szCs w:val="24"/>
              </w:rPr>
              <w:t>.</w:t>
            </w:r>
            <w:ins w:id="46" w:author="Mohammad Nayeem Hasan" w:date="2023-03-22T18:08:00Z">
              <w:r w:rsidR="009E4E2B">
                <w:rPr>
                  <w:rFonts w:ascii="Times New Roman" w:hAnsi="Times New Roman" w:cs="Times New Roman"/>
                  <w:sz w:val="24"/>
                  <w:szCs w:val="24"/>
                </w:rPr>
                <w:t>7</w:t>
              </w:r>
            </w:ins>
            <w:del w:id="47" w:author="Mohammad Nayeem Hasan" w:date="2023-03-22T18:08:00Z">
              <w:r w:rsidDel="009E4E2B">
                <w:rPr>
                  <w:rFonts w:ascii="Times New Roman" w:hAnsi="Times New Roman" w:cs="Times New Roman"/>
                  <w:sz w:val="24"/>
                  <w:szCs w:val="24"/>
                </w:rPr>
                <w:delText>2</w:delText>
              </w:r>
            </w:del>
            <w:r w:rsidR="00C5095A">
              <w:rPr>
                <w:rFonts w:ascii="Times New Roman" w:hAnsi="Times New Roman" w:cs="Times New Roman"/>
                <w:sz w:val="24"/>
                <w:szCs w:val="24"/>
              </w:rPr>
              <w:t>5</w:t>
            </w:r>
            <w:r w:rsidR="00245BEB" w:rsidRPr="00762F2B">
              <w:rPr>
                <w:rFonts w:ascii="Times New Roman" w:hAnsi="Times New Roman" w:cs="Times New Roman"/>
                <w:sz w:val="24"/>
                <w:szCs w:val="24"/>
              </w:rPr>
              <w:t>%</w:t>
            </w:r>
          </w:p>
        </w:tc>
      </w:tr>
    </w:tbl>
    <w:p w14:paraId="5D0AC516" w14:textId="1DEAA755" w:rsidR="001153ED" w:rsidRPr="00762F2B" w:rsidRDefault="001153ED" w:rsidP="00762F2B">
      <w:pPr>
        <w:spacing w:after="0" w:line="240" w:lineRule="auto"/>
        <w:jc w:val="both"/>
        <w:rPr>
          <w:rFonts w:ascii="Times New Roman" w:hAnsi="Times New Roman" w:cs="Times New Roman"/>
          <w:sz w:val="24"/>
          <w:szCs w:val="24"/>
        </w:rPr>
      </w:pPr>
    </w:p>
    <w:p w14:paraId="4E2231FC" w14:textId="4BE877D9" w:rsidR="00762F2B" w:rsidRPr="000A3122" w:rsidRDefault="00840ED1" w:rsidP="00762F2B">
      <w:pPr>
        <w:spacing w:after="0" w:line="240" w:lineRule="auto"/>
        <w:jc w:val="both"/>
      </w:pPr>
      <w:r w:rsidRPr="00840ED1">
        <w:rPr>
          <w:rFonts w:ascii="Times New Roman" w:hAnsi="Times New Roman" w:cs="Times New Roman"/>
          <w:color w:val="000000"/>
          <w:sz w:val="24"/>
          <w:szCs w:val="24"/>
        </w:rPr>
        <w:lastRenderedPageBreak/>
        <w:t>With R2, RMSE, and MAE values of</w:t>
      </w:r>
      <w:r w:rsidR="00FE0402">
        <w:rPr>
          <w:rFonts w:ascii="Times New Roman" w:hAnsi="Times New Roman" w:cs="Times New Roman"/>
          <w:color w:val="000000"/>
          <w:sz w:val="24"/>
          <w:szCs w:val="24"/>
        </w:rPr>
        <w:t xml:space="preserve"> 86.75%, 8</w:t>
      </w:r>
      <w:ins w:id="48" w:author="Mohammad Nayeem Hasan" w:date="2023-03-22T18:13:00Z">
        <w:r w:rsidR="001E7B22">
          <w:rPr>
            <w:rFonts w:ascii="Times New Roman" w:hAnsi="Times New Roman" w:cs="Times New Roman"/>
            <w:color w:val="000000"/>
            <w:sz w:val="24"/>
            <w:szCs w:val="24"/>
          </w:rPr>
          <w:t>6</w:t>
        </w:r>
      </w:ins>
      <w:del w:id="49" w:author="Mohammad Nayeem Hasan" w:date="2023-03-22T18:13:00Z">
        <w:r w:rsidR="00FE0402" w:rsidDel="001E7B22">
          <w:rPr>
            <w:rFonts w:ascii="Times New Roman" w:hAnsi="Times New Roman" w:cs="Times New Roman"/>
            <w:color w:val="000000"/>
            <w:sz w:val="24"/>
            <w:szCs w:val="24"/>
          </w:rPr>
          <w:delText>7</w:delText>
        </w:r>
      </w:del>
      <w:r w:rsidR="00FE0402">
        <w:rPr>
          <w:rFonts w:ascii="Times New Roman" w:hAnsi="Times New Roman" w:cs="Times New Roman"/>
          <w:color w:val="000000"/>
          <w:sz w:val="24"/>
          <w:szCs w:val="24"/>
        </w:rPr>
        <w:t>.</w:t>
      </w:r>
      <w:ins w:id="50" w:author="Mohammad Nayeem Hasan" w:date="2023-03-22T18:13:00Z">
        <w:r w:rsidR="001E7B22">
          <w:rPr>
            <w:rFonts w:ascii="Times New Roman" w:hAnsi="Times New Roman" w:cs="Times New Roman"/>
            <w:color w:val="000000"/>
            <w:sz w:val="24"/>
            <w:szCs w:val="24"/>
          </w:rPr>
          <w:t>87</w:t>
        </w:r>
      </w:ins>
      <w:del w:id="51" w:author="Mohammad Nayeem Hasan" w:date="2023-03-22T18:13:00Z">
        <w:r w:rsidR="00FE0402" w:rsidDel="001E7B22">
          <w:rPr>
            <w:rFonts w:ascii="Times New Roman" w:hAnsi="Times New Roman" w:cs="Times New Roman"/>
            <w:color w:val="000000"/>
            <w:sz w:val="24"/>
            <w:szCs w:val="24"/>
          </w:rPr>
          <w:delText>51</w:delText>
        </w:r>
      </w:del>
      <w:r w:rsidR="00FE0402">
        <w:rPr>
          <w:rFonts w:ascii="Times New Roman" w:hAnsi="Times New Roman" w:cs="Times New Roman"/>
          <w:color w:val="000000"/>
          <w:sz w:val="24"/>
          <w:szCs w:val="24"/>
        </w:rPr>
        <w:t xml:space="preserve">%, </w:t>
      </w:r>
      <w:del w:id="52" w:author="Mohammad Nayeem Hasan" w:date="2023-03-22T18:13:00Z">
        <w:r w:rsidR="00FE0402" w:rsidDel="001E7B22">
          <w:rPr>
            <w:rFonts w:ascii="Times New Roman" w:hAnsi="Times New Roman" w:cs="Times New Roman"/>
            <w:color w:val="000000"/>
            <w:sz w:val="24"/>
            <w:szCs w:val="24"/>
          </w:rPr>
          <w:delText xml:space="preserve">and </w:delText>
        </w:r>
      </w:del>
      <w:r w:rsidR="00FE0402">
        <w:rPr>
          <w:rFonts w:ascii="Times New Roman" w:hAnsi="Times New Roman" w:cs="Times New Roman"/>
          <w:color w:val="000000"/>
          <w:sz w:val="24"/>
          <w:szCs w:val="24"/>
        </w:rPr>
        <w:t>7</w:t>
      </w:r>
      <w:ins w:id="53" w:author="Mohammad Nayeem Hasan" w:date="2023-03-22T18:13:00Z">
        <w:r w:rsidR="001E7B22">
          <w:rPr>
            <w:rFonts w:ascii="Times New Roman" w:hAnsi="Times New Roman" w:cs="Times New Roman"/>
            <w:color w:val="000000"/>
            <w:sz w:val="24"/>
            <w:szCs w:val="24"/>
          </w:rPr>
          <w:t>1</w:t>
        </w:r>
      </w:ins>
      <w:del w:id="54" w:author="Mohammad Nayeem Hasan" w:date="2023-03-22T18:13:00Z">
        <w:r w:rsidR="00FE0402" w:rsidDel="001E7B22">
          <w:rPr>
            <w:rFonts w:ascii="Times New Roman" w:hAnsi="Times New Roman" w:cs="Times New Roman"/>
            <w:color w:val="000000"/>
            <w:sz w:val="24"/>
            <w:szCs w:val="24"/>
          </w:rPr>
          <w:delText>3</w:delText>
        </w:r>
      </w:del>
      <w:r w:rsidR="00FE0402">
        <w:rPr>
          <w:rFonts w:ascii="Times New Roman" w:hAnsi="Times New Roman" w:cs="Times New Roman"/>
          <w:color w:val="000000"/>
          <w:sz w:val="24"/>
          <w:szCs w:val="24"/>
        </w:rPr>
        <w:t>.</w:t>
      </w:r>
      <w:ins w:id="55" w:author="Mohammad Nayeem Hasan" w:date="2023-03-22T18:13:00Z">
        <w:r w:rsidR="001E7B22">
          <w:rPr>
            <w:rFonts w:ascii="Times New Roman" w:hAnsi="Times New Roman" w:cs="Times New Roman"/>
            <w:color w:val="000000"/>
            <w:sz w:val="24"/>
            <w:szCs w:val="24"/>
          </w:rPr>
          <w:t>75</w:t>
        </w:r>
      </w:ins>
      <w:del w:id="56" w:author="Mohammad Nayeem Hasan" w:date="2023-03-22T18:13:00Z">
        <w:r w:rsidR="00FE0402" w:rsidDel="001E7B22">
          <w:rPr>
            <w:rFonts w:ascii="Times New Roman" w:hAnsi="Times New Roman" w:cs="Times New Roman"/>
            <w:color w:val="000000"/>
            <w:sz w:val="24"/>
            <w:szCs w:val="24"/>
          </w:rPr>
          <w:delText>25</w:delText>
        </w:r>
      </w:del>
      <w:r w:rsidR="00FE0402">
        <w:rPr>
          <w:rFonts w:ascii="Times New Roman" w:hAnsi="Times New Roman" w:cs="Times New Roman"/>
          <w:color w:val="000000"/>
          <w:sz w:val="24"/>
          <w:szCs w:val="24"/>
        </w:rPr>
        <w:t>%</w:t>
      </w:r>
      <w:r w:rsidRPr="00840ED1">
        <w:rPr>
          <w:rFonts w:ascii="Times New Roman" w:hAnsi="Times New Roman" w:cs="Times New Roman"/>
          <w:color w:val="000000"/>
          <w:sz w:val="24"/>
          <w:szCs w:val="24"/>
        </w:rPr>
        <w:t xml:space="preserve">, </w:t>
      </w:r>
      <w:ins w:id="57" w:author="Mohammad Nayeem Hasan" w:date="2023-03-22T18:13:00Z">
        <w:r w:rsidR="001E7B22">
          <w:rPr>
            <w:rFonts w:ascii="Times New Roman" w:hAnsi="Times New Roman" w:cs="Times New Roman"/>
            <w:color w:val="000000"/>
            <w:sz w:val="24"/>
            <w:szCs w:val="24"/>
          </w:rPr>
          <w:t xml:space="preserve">and </w:t>
        </w:r>
      </w:ins>
      <w:r w:rsidR="00FE0402">
        <w:rPr>
          <w:rFonts w:ascii="Times New Roman" w:hAnsi="Times New Roman" w:cs="Times New Roman"/>
          <w:color w:val="000000"/>
          <w:sz w:val="24"/>
          <w:szCs w:val="24"/>
        </w:rPr>
        <w:t>14.89, 14.</w:t>
      </w:r>
      <w:ins w:id="58" w:author="Mohammad Nayeem Hasan" w:date="2023-03-22T18:14:00Z">
        <w:r w:rsidR="001E7B22">
          <w:rPr>
            <w:rFonts w:ascii="Times New Roman" w:hAnsi="Times New Roman" w:cs="Times New Roman"/>
            <w:color w:val="000000"/>
            <w:sz w:val="24"/>
            <w:szCs w:val="24"/>
          </w:rPr>
          <w:t>87</w:t>
        </w:r>
      </w:ins>
      <w:del w:id="59" w:author="Mohammad Nayeem Hasan" w:date="2023-03-22T18:14:00Z">
        <w:r w:rsidR="00FE0402" w:rsidDel="001E7B22">
          <w:rPr>
            <w:rFonts w:ascii="Times New Roman" w:hAnsi="Times New Roman" w:cs="Times New Roman"/>
            <w:color w:val="000000"/>
            <w:sz w:val="24"/>
            <w:szCs w:val="24"/>
          </w:rPr>
          <w:delText>42</w:delText>
        </w:r>
      </w:del>
      <w:ins w:id="60" w:author="Mohammad Nayeem Hasan" w:date="2023-03-22T18:13:00Z">
        <w:r w:rsidR="001E7B22">
          <w:rPr>
            <w:rFonts w:ascii="Times New Roman" w:hAnsi="Times New Roman" w:cs="Times New Roman"/>
            <w:color w:val="000000"/>
            <w:sz w:val="24"/>
            <w:szCs w:val="24"/>
          </w:rPr>
          <w:t>,</w:t>
        </w:r>
      </w:ins>
      <w:r w:rsidRPr="00840ED1">
        <w:rPr>
          <w:rFonts w:ascii="Times New Roman" w:hAnsi="Times New Roman" w:cs="Times New Roman"/>
          <w:color w:val="000000"/>
          <w:sz w:val="24"/>
          <w:szCs w:val="24"/>
        </w:rPr>
        <w:t xml:space="preserve"> and 1</w:t>
      </w:r>
      <w:ins w:id="61" w:author="Mohammad Nayeem Hasan" w:date="2023-03-22T18:14:00Z">
        <w:r w:rsidR="001E7B22">
          <w:rPr>
            <w:rFonts w:ascii="Times New Roman" w:hAnsi="Times New Roman" w:cs="Times New Roman"/>
            <w:color w:val="000000"/>
            <w:sz w:val="24"/>
            <w:szCs w:val="24"/>
          </w:rPr>
          <w:t>5</w:t>
        </w:r>
      </w:ins>
      <w:del w:id="62" w:author="Mohammad Nayeem Hasan" w:date="2023-03-22T18:14:00Z">
        <w:r w:rsidR="00FE0402" w:rsidDel="001E7B22">
          <w:rPr>
            <w:rFonts w:ascii="Times New Roman" w:hAnsi="Times New Roman" w:cs="Times New Roman"/>
            <w:color w:val="000000"/>
            <w:sz w:val="24"/>
            <w:szCs w:val="24"/>
          </w:rPr>
          <w:delText>4</w:delText>
        </w:r>
      </w:del>
      <w:r w:rsidR="00FE0402">
        <w:rPr>
          <w:rFonts w:ascii="Times New Roman" w:hAnsi="Times New Roman" w:cs="Times New Roman"/>
          <w:color w:val="000000"/>
          <w:sz w:val="24"/>
          <w:szCs w:val="24"/>
        </w:rPr>
        <w:t>.</w:t>
      </w:r>
      <w:ins w:id="63" w:author="Mohammad Nayeem Hasan" w:date="2023-03-22T18:14:00Z">
        <w:r w:rsidR="001E7B22">
          <w:rPr>
            <w:rFonts w:ascii="Times New Roman" w:hAnsi="Times New Roman" w:cs="Times New Roman"/>
            <w:color w:val="000000"/>
            <w:sz w:val="24"/>
            <w:szCs w:val="24"/>
          </w:rPr>
          <w:t>08</w:t>
        </w:r>
      </w:ins>
      <w:del w:id="64" w:author="Mohammad Nayeem Hasan" w:date="2023-03-22T18:14:00Z">
        <w:r w:rsidR="00FE0402" w:rsidDel="001E7B22">
          <w:rPr>
            <w:rFonts w:ascii="Times New Roman" w:hAnsi="Times New Roman" w:cs="Times New Roman"/>
            <w:color w:val="000000"/>
            <w:sz w:val="24"/>
            <w:szCs w:val="24"/>
          </w:rPr>
          <w:delText>66</w:delText>
        </w:r>
      </w:del>
      <w:r w:rsidRPr="00840ED1">
        <w:rPr>
          <w:rFonts w:ascii="Times New Roman" w:hAnsi="Times New Roman" w:cs="Times New Roman"/>
          <w:color w:val="000000"/>
          <w:sz w:val="24"/>
          <w:szCs w:val="24"/>
        </w:rPr>
        <w:t xml:space="preserve">, and </w:t>
      </w:r>
      <w:r w:rsidR="00FE0402">
        <w:rPr>
          <w:rFonts w:ascii="Times New Roman" w:hAnsi="Times New Roman" w:cs="Times New Roman"/>
          <w:color w:val="000000"/>
          <w:sz w:val="24"/>
          <w:szCs w:val="24"/>
        </w:rPr>
        <w:t>12.50, 12.</w:t>
      </w:r>
      <w:ins w:id="65" w:author="Mohammad Nayeem Hasan" w:date="2023-03-22T18:14:00Z">
        <w:r w:rsidR="001E7B22">
          <w:rPr>
            <w:rFonts w:ascii="Times New Roman" w:hAnsi="Times New Roman" w:cs="Times New Roman"/>
            <w:color w:val="000000"/>
            <w:sz w:val="24"/>
            <w:szCs w:val="24"/>
          </w:rPr>
          <w:t>31</w:t>
        </w:r>
      </w:ins>
      <w:del w:id="66" w:author="Mohammad Nayeem Hasan" w:date="2023-03-22T18:14:00Z">
        <w:r w:rsidR="00FE0402" w:rsidDel="001E7B22">
          <w:rPr>
            <w:rFonts w:ascii="Times New Roman" w:hAnsi="Times New Roman" w:cs="Times New Roman"/>
            <w:color w:val="000000"/>
            <w:sz w:val="24"/>
            <w:szCs w:val="24"/>
          </w:rPr>
          <w:delText>07</w:delText>
        </w:r>
      </w:del>
      <w:ins w:id="67" w:author="Mohammad Nayeem Hasan" w:date="2023-03-22T18:13:00Z">
        <w:r w:rsidR="001E7B22">
          <w:rPr>
            <w:rFonts w:ascii="Times New Roman" w:hAnsi="Times New Roman" w:cs="Times New Roman"/>
            <w:color w:val="000000"/>
            <w:sz w:val="24"/>
            <w:szCs w:val="24"/>
          </w:rPr>
          <w:t>,</w:t>
        </w:r>
      </w:ins>
      <w:r w:rsidRPr="00840ED1">
        <w:rPr>
          <w:rFonts w:ascii="Times New Roman" w:hAnsi="Times New Roman" w:cs="Times New Roman"/>
          <w:color w:val="000000"/>
          <w:sz w:val="24"/>
          <w:szCs w:val="24"/>
        </w:rPr>
        <w:t xml:space="preserve"> and </w:t>
      </w:r>
      <w:r w:rsidR="00FE0402">
        <w:rPr>
          <w:rFonts w:ascii="Times New Roman" w:hAnsi="Times New Roman" w:cs="Times New Roman"/>
          <w:color w:val="000000"/>
          <w:sz w:val="24"/>
          <w:szCs w:val="24"/>
        </w:rPr>
        <w:t>12.</w:t>
      </w:r>
      <w:del w:id="68" w:author="Mohammad Nayeem Hasan" w:date="2023-03-22T18:14:00Z">
        <w:r w:rsidR="00FE0402" w:rsidDel="001E7B22">
          <w:rPr>
            <w:rFonts w:ascii="Times New Roman" w:hAnsi="Times New Roman" w:cs="Times New Roman"/>
            <w:color w:val="000000"/>
            <w:sz w:val="24"/>
            <w:szCs w:val="24"/>
          </w:rPr>
          <w:delText>3</w:delText>
        </w:r>
      </w:del>
      <w:r w:rsidR="00FE0402">
        <w:rPr>
          <w:rFonts w:ascii="Times New Roman" w:hAnsi="Times New Roman" w:cs="Times New Roman"/>
          <w:color w:val="000000"/>
          <w:sz w:val="24"/>
          <w:szCs w:val="24"/>
        </w:rPr>
        <w:t>5</w:t>
      </w:r>
      <w:ins w:id="69" w:author="Mohammad Nayeem Hasan" w:date="2023-03-22T18:14:00Z">
        <w:r w:rsidR="001E7B22">
          <w:rPr>
            <w:rFonts w:ascii="Times New Roman" w:hAnsi="Times New Roman" w:cs="Times New Roman"/>
            <w:color w:val="000000"/>
            <w:sz w:val="24"/>
            <w:szCs w:val="24"/>
          </w:rPr>
          <w:t>8</w:t>
        </w:r>
      </w:ins>
      <w:r w:rsidRPr="00840ED1">
        <w:rPr>
          <w:rFonts w:ascii="Times New Roman" w:hAnsi="Times New Roman" w:cs="Times New Roman"/>
          <w:color w:val="000000"/>
          <w:sz w:val="24"/>
          <w:szCs w:val="24"/>
        </w:rPr>
        <w:t xml:space="preserve">, respectively, we found a continuous trend between observed and predicted rabies cases in </w:t>
      </w:r>
      <w:r w:rsidR="00FE0402">
        <w:rPr>
          <w:rFonts w:ascii="Times New Roman" w:hAnsi="Times New Roman" w:cs="Times New Roman"/>
          <w:color w:val="000000"/>
          <w:sz w:val="24"/>
          <w:szCs w:val="24"/>
        </w:rPr>
        <w:t>three</w:t>
      </w:r>
      <w:r w:rsidRPr="00840ED1">
        <w:rPr>
          <w:rFonts w:ascii="Times New Roman" w:hAnsi="Times New Roman" w:cs="Times New Roman"/>
          <w:color w:val="000000"/>
          <w:sz w:val="24"/>
          <w:szCs w:val="24"/>
        </w:rPr>
        <w:t xml:space="preserve"> models (Table 1). In terms of accuracy, the ARIMA</w:t>
      </w:r>
      <w:del w:id="70" w:author="Mohammad Nayeem Hasan" w:date="2023-03-22T18:14:00Z">
        <w:r w:rsidRPr="00840ED1" w:rsidDel="001E7B22">
          <w:rPr>
            <w:rFonts w:ascii="Times New Roman" w:hAnsi="Times New Roman" w:cs="Times New Roman"/>
            <w:color w:val="000000"/>
            <w:sz w:val="24"/>
            <w:szCs w:val="24"/>
          </w:rPr>
          <w:delText>X</w:delText>
        </w:r>
      </w:del>
      <w:r w:rsidRPr="00840ED1">
        <w:rPr>
          <w:rFonts w:ascii="Times New Roman" w:hAnsi="Times New Roman" w:cs="Times New Roman"/>
          <w:color w:val="000000"/>
          <w:sz w:val="24"/>
          <w:szCs w:val="24"/>
        </w:rPr>
        <w:t xml:space="preserve"> model performed better than the ARIMA</w:t>
      </w:r>
      <w:ins w:id="71" w:author="Mohammad Nayeem Hasan" w:date="2023-03-22T18:14:00Z">
        <w:r w:rsidR="001E7B22">
          <w:rPr>
            <w:rFonts w:ascii="Times New Roman" w:hAnsi="Times New Roman" w:cs="Times New Roman"/>
            <w:color w:val="000000"/>
            <w:sz w:val="24"/>
            <w:szCs w:val="24"/>
          </w:rPr>
          <w:t>X</w:t>
        </w:r>
      </w:ins>
      <w:r w:rsidRPr="00840ED1">
        <w:rPr>
          <w:rFonts w:ascii="Times New Roman" w:hAnsi="Times New Roman" w:cs="Times New Roman"/>
          <w:color w:val="000000"/>
          <w:sz w:val="24"/>
          <w:szCs w:val="24"/>
        </w:rPr>
        <w:t xml:space="preserve"> model (with better R2, RMSE, and MAE values). In comparison to the ARIMA</w:t>
      </w:r>
      <w:ins w:id="72" w:author="Mohammad Nayeem Hasan" w:date="2023-03-22T18:15:00Z">
        <w:r w:rsidR="001E7B22">
          <w:rPr>
            <w:rFonts w:ascii="Times New Roman" w:hAnsi="Times New Roman" w:cs="Times New Roman"/>
            <w:color w:val="000000"/>
            <w:sz w:val="24"/>
            <w:szCs w:val="24"/>
          </w:rPr>
          <w:t>X</w:t>
        </w:r>
      </w:ins>
      <w:r w:rsidRPr="00840ED1">
        <w:rPr>
          <w:rFonts w:ascii="Times New Roman" w:hAnsi="Times New Roman" w:cs="Times New Roman"/>
          <w:color w:val="000000"/>
          <w:sz w:val="24"/>
          <w:szCs w:val="24"/>
        </w:rPr>
        <w:t xml:space="preserve"> model</w:t>
      </w:r>
      <w:ins w:id="73" w:author="Mohammad Nayeem Hasan" w:date="2023-03-22T18:15:00Z">
        <w:r w:rsidR="001E7B22">
          <w:rPr>
            <w:rFonts w:ascii="Times New Roman" w:hAnsi="Times New Roman" w:cs="Times New Roman"/>
            <w:color w:val="000000"/>
            <w:sz w:val="24"/>
            <w:szCs w:val="24"/>
          </w:rPr>
          <w:t xml:space="preserve"> with sensitivity</w:t>
        </w:r>
      </w:ins>
      <w:r w:rsidRPr="00840ED1">
        <w:rPr>
          <w:rFonts w:ascii="Times New Roman" w:hAnsi="Times New Roman" w:cs="Times New Roman"/>
          <w:color w:val="000000"/>
          <w:sz w:val="24"/>
          <w:szCs w:val="24"/>
        </w:rPr>
        <w:t>, the ARIMA</w:t>
      </w:r>
      <w:ins w:id="74" w:author="Mohammad Nayeem Hasan" w:date="2023-03-22T18:15:00Z">
        <w:r w:rsidR="001E7B22">
          <w:rPr>
            <w:rFonts w:ascii="Times New Roman" w:hAnsi="Times New Roman" w:cs="Times New Roman"/>
            <w:color w:val="000000"/>
            <w:sz w:val="24"/>
            <w:szCs w:val="24"/>
          </w:rPr>
          <w:t>X</w:t>
        </w:r>
      </w:ins>
      <w:del w:id="75" w:author="Mohammad Nayeem Hasan" w:date="2023-03-22T18:14:00Z">
        <w:r w:rsidRPr="00840ED1" w:rsidDel="001E7B22">
          <w:rPr>
            <w:rFonts w:ascii="Times New Roman" w:hAnsi="Times New Roman" w:cs="Times New Roman"/>
            <w:color w:val="000000"/>
            <w:sz w:val="24"/>
            <w:szCs w:val="24"/>
          </w:rPr>
          <w:delText>X</w:delText>
        </w:r>
      </w:del>
      <w:r w:rsidRPr="00840ED1">
        <w:rPr>
          <w:rFonts w:ascii="Times New Roman" w:hAnsi="Times New Roman" w:cs="Times New Roman"/>
          <w:color w:val="000000"/>
          <w:sz w:val="24"/>
          <w:szCs w:val="24"/>
        </w:rPr>
        <w:t xml:space="preserve"> model</w:t>
      </w:r>
      <w:r w:rsidR="00FE0402">
        <w:rPr>
          <w:rFonts w:ascii="Times New Roman" w:hAnsi="Times New Roman" w:cs="Times New Roman"/>
          <w:color w:val="000000"/>
          <w:sz w:val="24"/>
          <w:szCs w:val="24"/>
        </w:rPr>
        <w:t xml:space="preserve"> without sensitivity</w:t>
      </w:r>
      <w:r w:rsidRPr="00840ED1">
        <w:rPr>
          <w:rFonts w:ascii="Times New Roman" w:hAnsi="Times New Roman" w:cs="Times New Roman"/>
          <w:color w:val="000000"/>
          <w:sz w:val="24"/>
          <w:szCs w:val="24"/>
        </w:rPr>
        <w:t xml:space="preserve"> has a greater coefficient of determination and </w:t>
      </w:r>
      <w:del w:id="76" w:author="Mohammad Nayeem Hasan" w:date="2023-03-22T18:13:00Z">
        <w:r w:rsidRPr="00840ED1" w:rsidDel="001E7B22">
          <w:rPr>
            <w:rFonts w:ascii="Times New Roman" w:hAnsi="Times New Roman" w:cs="Times New Roman"/>
            <w:color w:val="000000"/>
            <w:sz w:val="24"/>
            <w:szCs w:val="24"/>
          </w:rPr>
          <w:delText xml:space="preserve">less </w:delText>
        </w:r>
      </w:del>
      <w:ins w:id="77" w:author="Mohammad Nayeem Hasan" w:date="2023-03-22T18:13:00Z">
        <w:r w:rsidR="001E7B22">
          <w:rPr>
            <w:rFonts w:ascii="Times New Roman" w:hAnsi="Times New Roman" w:cs="Times New Roman"/>
            <w:color w:val="000000"/>
            <w:sz w:val="24"/>
            <w:szCs w:val="24"/>
          </w:rPr>
          <w:t>fewer</w:t>
        </w:r>
        <w:r w:rsidR="001E7B22" w:rsidRPr="00840ED1">
          <w:rPr>
            <w:rFonts w:ascii="Times New Roman" w:hAnsi="Times New Roman" w:cs="Times New Roman"/>
            <w:color w:val="000000"/>
            <w:sz w:val="24"/>
            <w:szCs w:val="24"/>
          </w:rPr>
          <w:t xml:space="preserve"> </w:t>
        </w:r>
      </w:ins>
      <w:r w:rsidRPr="00840ED1">
        <w:rPr>
          <w:rFonts w:ascii="Times New Roman" w:hAnsi="Times New Roman" w:cs="Times New Roman"/>
          <w:color w:val="000000"/>
          <w:sz w:val="24"/>
          <w:szCs w:val="24"/>
        </w:rPr>
        <w:t xml:space="preserve">errors. </w:t>
      </w:r>
      <w:ins w:id="78" w:author="Mohammad Nayeem Hasan" w:date="2023-03-22T18:17:00Z">
        <w:r w:rsidR="001E7B22">
          <w:rPr>
            <w:rFonts w:ascii="Times New Roman" w:hAnsi="Times New Roman" w:cs="Times New Roman"/>
            <w:color w:val="000000"/>
            <w:sz w:val="24"/>
            <w:szCs w:val="24"/>
          </w:rPr>
          <w:t>However, a</w:t>
        </w:r>
      </w:ins>
      <w:del w:id="79" w:author="Mohammad Nayeem Hasan" w:date="2023-03-22T18:17:00Z">
        <w:r w:rsidR="00FE0402" w:rsidDel="001E7B22">
          <w:rPr>
            <w:rFonts w:ascii="Times New Roman" w:hAnsi="Times New Roman" w:cs="Times New Roman"/>
            <w:color w:val="000000"/>
            <w:sz w:val="24"/>
            <w:szCs w:val="24"/>
          </w:rPr>
          <w:delText>A</w:delText>
        </w:r>
      </w:del>
      <w:r w:rsidR="00FE0402">
        <w:rPr>
          <w:rFonts w:ascii="Times New Roman" w:hAnsi="Times New Roman" w:cs="Times New Roman"/>
          <w:color w:val="000000"/>
          <w:sz w:val="24"/>
          <w:szCs w:val="24"/>
        </w:rPr>
        <w:t>ll these three</w:t>
      </w:r>
      <w:r w:rsidRPr="00840ED1">
        <w:rPr>
          <w:rFonts w:ascii="Times New Roman" w:hAnsi="Times New Roman" w:cs="Times New Roman"/>
          <w:color w:val="000000"/>
          <w:sz w:val="24"/>
          <w:szCs w:val="24"/>
        </w:rPr>
        <w:t xml:space="preserve"> models indicate a considerable decrease in rabies cases during the following </w:t>
      </w:r>
      <w:r w:rsidR="00FE0402">
        <w:rPr>
          <w:rFonts w:ascii="Times New Roman" w:hAnsi="Times New Roman" w:cs="Times New Roman"/>
          <w:color w:val="000000"/>
          <w:sz w:val="24"/>
          <w:szCs w:val="24"/>
        </w:rPr>
        <w:t>ten</w:t>
      </w:r>
      <w:r w:rsidRPr="00840ED1">
        <w:rPr>
          <w:rFonts w:ascii="Times New Roman" w:hAnsi="Times New Roman" w:cs="Times New Roman"/>
          <w:color w:val="000000"/>
          <w:sz w:val="24"/>
          <w:szCs w:val="24"/>
        </w:rPr>
        <w:t xml:space="preserve"> years. Figure 1 displays the predicted rabies cases for each model.</w:t>
      </w:r>
    </w:p>
    <w:p w14:paraId="23C4214E" w14:textId="77777777" w:rsidR="00762F2B" w:rsidRPr="00762F2B" w:rsidRDefault="00762F2B" w:rsidP="00762F2B">
      <w:pPr>
        <w:spacing w:after="0" w:line="240" w:lineRule="auto"/>
        <w:jc w:val="both"/>
        <w:rPr>
          <w:rFonts w:ascii="Times New Roman" w:hAnsi="Times New Roman" w:cs="Times New Roman"/>
          <w:sz w:val="24"/>
          <w:szCs w:val="24"/>
        </w:rPr>
      </w:pPr>
    </w:p>
    <w:p w14:paraId="38C5CDB3" w14:textId="088855F3" w:rsidR="00DE0161" w:rsidRDefault="00EB029C" w:rsidP="00762F2B">
      <w:pPr>
        <w:spacing w:after="0" w:line="240" w:lineRule="auto"/>
        <w:jc w:val="both"/>
        <w:rPr>
          <w:rFonts w:ascii="Times New Roman" w:hAnsi="Times New Roman" w:cs="Times New Roman"/>
          <w:b/>
          <w:sz w:val="24"/>
          <w:szCs w:val="24"/>
        </w:rPr>
      </w:pPr>
      <w:r w:rsidRPr="00762F2B">
        <w:rPr>
          <w:rFonts w:ascii="Times New Roman" w:hAnsi="Times New Roman" w:cs="Times New Roman"/>
          <w:b/>
          <w:sz w:val="24"/>
          <w:szCs w:val="24"/>
        </w:rPr>
        <w:t xml:space="preserve">Table 2: </w:t>
      </w:r>
      <w:r w:rsidR="00DC62AE">
        <w:rPr>
          <w:rFonts w:ascii="Times New Roman" w:hAnsi="Times New Roman" w:cs="Times New Roman"/>
          <w:b/>
          <w:sz w:val="24"/>
          <w:szCs w:val="24"/>
        </w:rPr>
        <w:t>A forecasting of annual rabies cases in Bangladesh for the period of 2022-203</w:t>
      </w:r>
      <w:ins w:id="80" w:author="Mohammad Nayeem Hasan" w:date="2023-03-22T18:16:00Z">
        <w:r w:rsidR="001E7B22">
          <w:rPr>
            <w:rFonts w:ascii="Times New Roman" w:hAnsi="Times New Roman" w:cs="Times New Roman"/>
            <w:b/>
            <w:sz w:val="24"/>
            <w:szCs w:val="24"/>
          </w:rPr>
          <w:t>2</w:t>
        </w:r>
      </w:ins>
      <w:del w:id="81" w:author="Mohammad Nayeem Hasan" w:date="2023-03-22T18:16:00Z">
        <w:r w:rsidR="00DC62AE" w:rsidDel="001E7B22">
          <w:rPr>
            <w:rFonts w:ascii="Times New Roman" w:hAnsi="Times New Roman" w:cs="Times New Roman"/>
            <w:b/>
            <w:sz w:val="24"/>
            <w:szCs w:val="24"/>
          </w:rPr>
          <w:delText>0</w:delText>
        </w:r>
      </w:del>
      <w:r w:rsidR="00DE0161">
        <w:rPr>
          <w:rFonts w:ascii="Times New Roman" w:hAnsi="Times New Roman" w:cs="Times New Roman"/>
          <w:b/>
          <w:sz w:val="24"/>
          <w:szCs w:val="24"/>
        </w:rPr>
        <w:t xml:space="preserve"> using ARIMA and ARIMAX </w:t>
      </w:r>
      <w:del w:id="82" w:author="Mohammad Nayeem Hasan" w:date="2023-03-22T17:43:00Z">
        <w:r w:rsidR="00DE0161" w:rsidDel="00BE0869">
          <w:rPr>
            <w:rFonts w:ascii="Times New Roman" w:hAnsi="Times New Roman" w:cs="Times New Roman"/>
            <w:b/>
            <w:sz w:val="24"/>
            <w:szCs w:val="24"/>
          </w:rPr>
          <w:delText>model</w:delText>
        </w:r>
      </w:del>
      <w:ins w:id="83" w:author="Mohammad Nayeem Hasan" w:date="2023-03-22T17:43:00Z">
        <w:r w:rsidR="00BE0869">
          <w:rPr>
            <w:rFonts w:ascii="Times New Roman" w:hAnsi="Times New Roman" w:cs="Times New Roman"/>
            <w:b/>
            <w:sz w:val="24"/>
            <w:szCs w:val="24"/>
          </w:rPr>
          <w:t>models</w:t>
        </w:r>
      </w:ins>
      <w:r w:rsidR="00DE0161">
        <w:rPr>
          <w:rFonts w:ascii="Times New Roman" w:hAnsi="Times New Roman" w:cs="Times New Roman"/>
          <w:b/>
          <w:sz w:val="24"/>
          <w:szCs w:val="24"/>
        </w:rPr>
        <w:t xml:space="preserve">. </w:t>
      </w:r>
    </w:p>
    <w:tbl>
      <w:tblPr>
        <w:tblStyle w:val="TableGrid"/>
        <w:tblW w:w="5000" w:type="pct"/>
        <w:tblLook w:val="04A0" w:firstRow="1" w:lastRow="0" w:firstColumn="1" w:lastColumn="0" w:noHBand="0" w:noVBand="1"/>
      </w:tblPr>
      <w:tblGrid>
        <w:gridCol w:w="1076"/>
        <w:gridCol w:w="2700"/>
        <w:gridCol w:w="2700"/>
        <w:gridCol w:w="2874"/>
      </w:tblGrid>
      <w:tr w:rsidR="00DF0281" w:rsidRPr="00762F2B" w14:paraId="4880050C" w14:textId="49C64176" w:rsidTr="00BF33CE">
        <w:tc>
          <w:tcPr>
            <w:tcW w:w="575" w:type="pct"/>
          </w:tcPr>
          <w:p w14:paraId="52077D8E" w14:textId="77777777" w:rsidR="00DF0281" w:rsidRPr="00762F2B" w:rsidRDefault="00DF0281" w:rsidP="00BF33CE">
            <w:pPr>
              <w:jc w:val="center"/>
              <w:rPr>
                <w:rFonts w:ascii="Times New Roman" w:hAnsi="Times New Roman" w:cs="Times New Roman"/>
                <w:sz w:val="24"/>
                <w:szCs w:val="24"/>
              </w:rPr>
            </w:pPr>
          </w:p>
        </w:tc>
        <w:tc>
          <w:tcPr>
            <w:tcW w:w="1444" w:type="pct"/>
          </w:tcPr>
          <w:p w14:paraId="04688410" w14:textId="34C91605" w:rsidR="00DF0281" w:rsidRPr="00762F2B" w:rsidRDefault="00DF0281" w:rsidP="00BF33CE">
            <w:pPr>
              <w:jc w:val="center"/>
              <w:rPr>
                <w:rFonts w:ascii="Times New Roman" w:hAnsi="Times New Roman" w:cs="Times New Roman"/>
                <w:b/>
                <w:sz w:val="24"/>
                <w:szCs w:val="24"/>
              </w:rPr>
            </w:pPr>
            <w:r w:rsidRPr="00762F2B">
              <w:rPr>
                <w:rFonts w:ascii="Times New Roman" w:hAnsi="Times New Roman" w:cs="Times New Roman"/>
                <w:b/>
                <w:sz w:val="24"/>
                <w:szCs w:val="24"/>
              </w:rPr>
              <w:t>ARIMA (1,2,1)</w:t>
            </w:r>
          </w:p>
        </w:tc>
        <w:tc>
          <w:tcPr>
            <w:tcW w:w="1444" w:type="pct"/>
          </w:tcPr>
          <w:p w14:paraId="389F0B44" w14:textId="0D49EE91" w:rsidR="00DF0281" w:rsidRPr="00762F2B" w:rsidRDefault="00DF0281" w:rsidP="00BF33CE">
            <w:pPr>
              <w:jc w:val="center"/>
              <w:rPr>
                <w:rFonts w:ascii="Times New Roman" w:hAnsi="Times New Roman" w:cs="Times New Roman"/>
                <w:b/>
                <w:sz w:val="24"/>
                <w:szCs w:val="24"/>
              </w:rPr>
            </w:pPr>
            <w:r w:rsidRPr="00762F2B">
              <w:rPr>
                <w:rFonts w:ascii="Times New Roman" w:hAnsi="Times New Roman" w:cs="Times New Roman"/>
                <w:b/>
                <w:sz w:val="24"/>
                <w:szCs w:val="24"/>
              </w:rPr>
              <w:t>ARIMAX (1,2,1)</w:t>
            </w:r>
          </w:p>
        </w:tc>
        <w:tc>
          <w:tcPr>
            <w:tcW w:w="1537" w:type="pct"/>
          </w:tcPr>
          <w:p w14:paraId="4FC4A3C7" w14:textId="1D6DBF3E" w:rsidR="00DF0281" w:rsidRPr="00762F2B" w:rsidRDefault="00DF0281" w:rsidP="00BF33CE">
            <w:pPr>
              <w:jc w:val="center"/>
              <w:rPr>
                <w:rFonts w:ascii="Times New Roman" w:hAnsi="Times New Roman" w:cs="Times New Roman"/>
                <w:b/>
                <w:sz w:val="24"/>
                <w:szCs w:val="24"/>
              </w:rPr>
            </w:pPr>
            <w:r w:rsidRPr="00762F2B">
              <w:rPr>
                <w:rFonts w:ascii="Times New Roman" w:hAnsi="Times New Roman" w:cs="Times New Roman"/>
                <w:b/>
                <w:sz w:val="24"/>
                <w:szCs w:val="24"/>
              </w:rPr>
              <w:t xml:space="preserve">ARIMAX with </w:t>
            </w:r>
            <w:ins w:id="84" w:author="Mohammad Nayeem Hasan" w:date="2023-03-22T17:57:00Z">
              <w:r w:rsidR="009A6DC6">
                <w:rPr>
                  <w:rFonts w:ascii="Times New Roman" w:hAnsi="Times New Roman" w:cs="Times New Roman"/>
                  <w:b/>
                  <w:sz w:val="24"/>
                  <w:szCs w:val="24"/>
                </w:rPr>
                <w:t xml:space="preserve">a </w:t>
              </w:r>
            </w:ins>
            <w:r w:rsidRPr="00762F2B">
              <w:rPr>
                <w:rFonts w:ascii="Times New Roman" w:hAnsi="Times New Roman" w:cs="Times New Roman"/>
                <w:b/>
                <w:sz w:val="24"/>
                <w:szCs w:val="24"/>
              </w:rPr>
              <w:t>50% increase of MDV</w:t>
            </w:r>
          </w:p>
        </w:tc>
      </w:tr>
      <w:tr w:rsidR="00DF0281" w:rsidRPr="00762F2B" w14:paraId="479173E1" w14:textId="45CBFC4F" w:rsidTr="00BF33CE">
        <w:tc>
          <w:tcPr>
            <w:tcW w:w="575" w:type="pct"/>
          </w:tcPr>
          <w:p w14:paraId="724E72ED" w14:textId="20D55BDB" w:rsidR="00DF0281" w:rsidRPr="00762F2B" w:rsidRDefault="00DF0281" w:rsidP="00BF33CE">
            <w:pPr>
              <w:jc w:val="center"/>
              <w:rPr>
                <w:rFonts w:ascii="Times New Roman" w:hAnsi="Times New Roman" w:cs="Times New Roman"/>
                <w:sz w:val="24"/>
                <w:szCs w:val="24"/>
              </w:rPr>
            </w:pPr>
            <w:r>
              <w:rPr>
                <w:rFonts w:ascii="Times New Roman" w:hAnsi="Times New Roman" w:cs="Times New Roman"/>
                <w:sz w:val="24"/>
                <w:szCs w:val="24"/>
              </w:rPr>
              <w:t>Year</w:t>
            </w:r>
          </w:p>
        </w:tc>
        <w:tc>
          <w:tcPr>
            <w:tcW w:w="1444" w:type="pct"/>
          </w:tcPr>
          <w:p w14:paraId="469BD892" w14:textId="21B73C00" w:rsidR="00DF0281" w:rsidRPr="00762F2B" w:rsidRDefault="00DF0281" w:rsidP="00BF33CE">
            <w:pPr>
              <w:jc w:val="center"/>
              <w:rPr>
                <w:rFonts w:ascii="Times New Roman" w:hAnsi="Times New Roman" w:cs="Times New Roman"/>
                <w:b/>
                <w:sz w:val="24"/>
                <w:szCs w:val="24"/>
              </w:rPr>
            </w:pPr>
            <w:r>
              <w:rPr>
                <w:rFonts w:ascii="Times New Roman" w:hAnsi="Times New Roman" w:cs="Times New Roman"/>
                <w:b/>
                <w:sz w:val="24"/>
                <w:szCs w:val="24"/>
              </w:rPr>
              <w:t>Point f</w:t>
            </w:r>
            <w:r w:rsidRPr="00762F2B">
              <w:rPr>
                <w:rFonts w:ascii="Times New Roman" w:hAnsi="Times New Roman" w:cs="Times New Roman"/>
                <w:b/>
                <w:sz w:val="24"/>
                <w:szCs w:val="24"/>
              </w:rPr>
              <w:t>orecast</w:t>
            </w:r>
            <w:r>
              <w:rPr>
                <w:rFonts w:ascii="Times New Roman" w:hAnsi="Times New Roman" w:cs="Times New Roman"/>
                <w:b/>
                <w:sz w:val="24"/>
                <w:szCs w:val="24"/>
              </w:rPr>
              <w:t xml:space="preserve"> (95% CI)</w:t>
            </w:r>
          </w:p>
        </w:tc>
        <w:tc>
          <w:tcPr>
            <w:tcW w:w="1444" w:type="pct"/>
          </w:tcPr>
          <w:p w14:paraId="40AF9A31" w14:textId="0D8584A6" w:rsidR="00DF0281" w:rsidRPr="00762F2B" w:rsidRDefault="00DF0281" w:rsidP="00BF33CE">
            <w:pPr>
              <w:jc w:val="center"/>
              <w:rPr>
                <w:rFonts w:ascii="Times New Roman" w:hAnsi="Times New Roman" w:cs="Times New Roman"/>
                <w:b/>
                <w:sz w:val="24"/>
                <w:szCs w:val="24"/>
              </w:rPr>
            </w:pPr>
            <w:r>
              <w:rPr>
                <w:rFonts w:ascii="Times New Roman" w:hAnsi="Times New Roman" w:cs="Times New Roman"/>
                <w:b/>
                <w:sz w:val="24"/>
                <w:szCs w:val="24"/>
              </w:rPr>
              <w:t>Point f</w:t>
            </w:r>
            <w:r w:rsidRPr="00762F2B">
              <w:rPr>
                <w:rFonts w:ascii="Times New Roman" w:hAnsi="Times New Roman" w:cs="Times New Roman"/>
                <w:b/>
                <w:sz w:val="24"/>
                <w:szCs w:val="24"/>
              </w:rPr>
              <w:t>orecast</w:t>
            </w:r>
            <w:r>
              <w:rPr>
                <w:rFonts w:ascii="Times New Roman" w:hAnsi="Times New Roman" w:cs="Times New Roman"/>
                <w:b/>
                <w:sz w:val="24"/>
                <w:szCs w:val="24"/>
              </w:rPr>
              <w:t xml:space="preserve"> (95% CI)</w:t>
            </w:r>
          </w:p>
        </w:tc>
        <w:tc>
          <w:tcPr>
            <w:tcW w:w="1537" w:type="pct"/>
          </w:tcPr>
          <w:p w14:paraId="4D245CA1" w14:textId="563E9411" w:rsidR="00DF0281" w:rsidRPr="00762F2B" w:rsidRDefault="00DF0281" w:rsidP="00BF33CE">
            <w:pPr>
              <w:jc w:val="center"/>
              <w:rPr>
                <w:rFonts w:ascii="Times New Roman" w:hAnsi="Times New Roman" w:cs="Times New Roman"/>
                <w:b/>
                <w:sz w:val="24"/>
                <w:szCs w:val="24"/>
              </w:rPr>
            </w:pPr>
            <w:r>
              <w:rPr>
                <w:rFonts w:ascii="Times New Roman" w:hAnsi="Times New Roman" w:cs="Times New Roman"/>
                <w:b/>
                <w:sz w:val="24"/>
                <w:szCs w:val="24"/>
              </w:rPr>
              <w:t>Point f</w:t>
            </w:r>
            <w:r w:rsidRPr="00762F2B">
              <w:rPr>
                <w:rFonts w:ascii="Times New Roman" w:hAnsi="Times New Roman" w:cs="Times New Roman"/>
                <w:b/>
                <w:sz w:val="24"/>
                <w:szCs w:val="24"/>
              </w:rPr>
              <w:t>orecast</w:t>
            </w:r>
            <w:r>
              <w:rPr>
                <w:rFonts w:ascii="Times New Roman" w:hAnsi="Times New Roman" w:cs="Times New Roman"/>
                <w:b/>
                <w:sz w:val="24"/>
                <w:szCs w:val="24"/>
              </w:rPr>
              <w:t xml:space="preserve"> (95% CI)</w:t>
            </w:r>
          </w:p>
        </w:tc>
      </w:tr>
      <w:tr w:rsidR="008D75A4" w:rsidRPr="00762F2B" w14:paraId="3E90B331" w14:textId="7C86176F" w:rsidTr="00BF33CE">
        <w:tc>
          <w:tcPr>
            <w:tcW w:w="575" w:type="pct"/>
          </w:tcPr>
          <w:p w14:paraId="1BD467C2"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2023</w:t>
            </w:r>
          </w:p>
        </w:tc>
        <w:tc>
          <w:tcPr>
            <w:tcW w:w="1444" w:type="pct"/>
          </w:tcPr>
          <w:p w14:paraId="3E9D42A3" w14:textId="7B2F7872" w:rsidR="008D75A4" w:rsidRPr="00762F2B" w:rsidRDefault="008D75A4" w:rsidP="008D75A4">
            <w:pPr>
              <w:jc w:val="center"/>
              <w:rPr>
                <w:rFonts w:ascii="Times New Roman" w:hAnsi="Times New Roman" w:cs="Times New Roman"/>
                <w:sz w:val="24"/>
                <w:szCs w:val="24"/>
              </w:rPr>
            </w:pPr>
            <w:r>
              <w:rPr>
                <w:rFonts w:ascii="Times New Roman" w:hAnsi="Times New Roman" w:cs="Times New Roman"/>
                <w:sz w:val="24"/>
                <w:szCs w:val="24"/>
              </w:rPr>
              <w:t>3</w:t>
            </w:r>
            <w:r w:rsidR="008B59BB">
              <w:rPr>
                <w:rFonts w:ascii="Times New Roman" w:hAnsi="Times New Roman" w:cs="Times New Roman"/>
                <w:sz w:val="24"/>
                <w:szCs w:val="24"/>
              </w:rPr>
              <w:t>6</w:t>
            </w:r>
            <w:r>
              <w:rPr>
                <w:rFonts w:ascii="Times New Roman" w:hAnsi="Times New Roman" w:cs="Times New Roman"/>
                <w:sz w:val="24"/>
                <w:szCs w:val="24"/>
              </w:rPr>
              <w:t xml:space="preserve"> (</w:t>
            </w:r>
            <w:r w:rsidR="00916ABA">
              <w:rPr>
                <w:rFonts w:ascii="Times New Roman" w:hAnsi="Times New Roman" w:cs="Times New Roman"/>
                <w:sz w:val="24"/>
                <w:szCs w:val="24"/>
              </w:rPr>
              <w:t>3</w:t>
            </w:r>
            <w:r>
              <w:rPr>
                <w:rFonts w:ascii="Times New Roman" w:hAnsi="Times New Roman" w:cs="Times New Roman"/>
                <w:sz w:val="24"/>
                <w:szCs w:val="24"/>
              </w:rPr>
              <w:t xml:space="preserve"> </w:t>
            </w:r>
            <w:r w:rsidR="00916ABA">
              <w:rPr>
                <w:rFonts w:ascii="Times New Roman" w:hAnsi="Times New Roman" w:cs="Times New Roman"/>
                <w:sz w:val="24"/>
                <w:szCs w:val="24"/>
              </w:rPr>
              <w:t xml:space="preserve">to </w:t>
            </w:r>
            <w:r w:rsidR="00A37ADE">
              <w:rPr>
                <w:rFonts w:ascii="Times New Roman" w:hAnsi="Times New Roman" w:cs="Times New Roman"/>
                <w:sz w:val="24"/>
                <w:szCs w:val="24"/>
              </w:rPr>
              <w:t>73</w:t>
            </w:r>
            <w:r>
              <w:rPr>
                <w:rFonts w:ascii="Times New Roman" w:hAnsi="Times New Roman" w:cs="Times New Roman"/>
                <w:sz w:val="24"/>
                <w:szCs w:val="24"/>
              </w:rPr>
              <w:t>)</w:t>
            </w:r>
          </w:p>
        </w:tc>
        <w:tc>
          <w:tcPr>
            <w:tcW w:w="1444" w:type="pct"/>
          </w:tcPr>
          <w:p w14:paraId="502ACE80" w14:textId="259177D6" w:rsidR="008D75A4" w:rsidRPr="00762F2B" w:rsidRDefault="00000772" w:rsidP="008D75A4">
            <w:pPr>
              <w:jc w:val="center"/>
              <w:rPr>
                <w:rFonts w:ascii="Times New Roman" w:hAnsi="Times New Roman" w:cs="Times New Roman"/>
                <w:sz w:val="24"/>
                <w:szCs w:val="24"/>
              </w:rPr>
            </w:pPr>
            <w:ins w:id="85" w:author="Mohammad Nayeem Hasan" w:date="2023-03-22T17:55:00Z">
              <w:r>
                <w:rPr>
                  <w:rFonts w:ascii="Times New Roman" w:hAnsi="Times New Roman" w:cs="Times New Roman"/>
                  <w:sz w:val="24"/>
                  <w:szCs w:val="24"/>
                </w:rPr>
                <w:t>31</w:t>
              </w:r>
            </w:ins>
            <w:del w:id="86" w:author="Mohammad Nayeem Hasan" w:date="2023-03-22T17:55:00Z">
              <w:r w:rsidR="006136CC" w:rsidDel="00000772">
                <w:rPr>
                  <w:rFonts w:ascii="Times New Roman" w:hAnsi="Times New Roman" w:cs="Times New Roman"/>
                  <w:sz w:val="24"/>
                  <w:szCs w:val="24"/>
                </w:rPr>
                <w:delText>46</w:delText>
              </w:r>
            </w:del>
            <w:r w:rsidR="008D75A4">
              <w:rPr>
                <w:rFonts w:ascii="Times New Roman" w:hAnsi="Times New Roman" w:cs="Times New Roman"/>
                <w:sz w:val="24"/>
                <w:szCs w:val="24"/>
              </w:rPr>
              <w:t xml:space="preserve"> (</w:t>
            </w:r>
            <w:ins w:id="87" w:author="Mohammad Nayeem Hasan" w:date="2023-03-22T17:55:00Z">
              <w:r>
                <w:rPr>
                  <w:rFonts w:ascii="Times New Roman" w:hAnsi="Times New Roman" w:cs="Times New Roman"/>
                  <w:sz w:val="24"/>
                  <w:szCs w:val="24"/>
                </w:rPr>
                <w:t>-3</w:t>
              </w:r>
            </w:ins>
            <w:del w:id="88" w:author="Mohammad Nayeem Hasan" w:date="2023-03-22T17:55:00Z">
              <w:r w:rsidR="008D75A4" w:rsidRPr="00762F2B" w:rsidDel="00000772">
                <w:rPr>
                  <w:rFonts w:ascii="Times New Roman" w:hAnsi="Times New Roman" w:cs="Times New Roman"/>
                  <w:sz w:val="24"/>
                  <w:szCs w:val="24"/>
                </w:rPr>
                <w:delText>1</w:delText>
              </w:r>
              <w:r w:rsidR="006136CC" w:rsidDel="00000772">
                <w:rPr>
                  <w:rFonts w:ascii="Times New Roman" w:hAnsi="Times New Roman" w:cs="Times New Roman"/>
                  <w:sz w:val="24"/>
                  <w:szCs w:val="24"/>
                </w:rPr>
                <w:delText>0</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ins w:id="89" w:author="Mohammad Nayeem Hasan" w:date="2023-03-22T17:57:00Z">
              <w:r>
                <w:rPr>
                  <w:rFonts w:ascii="Times New Roman" w:hAnsi="Times New Roman" w:cs="Times New Roman"/>
                  <w:sz w:val="24"/>
                  <w:szCs w:val="24"/>
                </w:rPr>
                <w:t>72</w:t>
              </w:r>
            </w:ins>
            <w:del w:id="90" w:author="Mohammad Nayeem Hasan" w:date="2023-03-22T17:57:00Z">
              <w:r w:rsidR="006136CC" w:rsidDel="00000772">
                <w:rPr>
                  <w:rFonts w:ascii="Times New Roman" w:hAnsi="Times New Roman" w:cs="Times New Roman"/>
                  <w:sz w:val="24"/>
                  <w:szCs w:val="24"/>
                </w:rPr>
                <w:delText>85</w:delText>
              </w:r>
            </w:del>
            <w:r w:rsidR="008D75A4">
              <w:rPr>
                <w:rFonts w:ascii="Times New Roman" w:hAnsi="Times New Roman" w:cs="Times New Roman"/>
                <w:sz w:val="24"/>
                <w:szCs w:val="24"/>
              </w:rPr>
              <w:t>)</w:t>
            </w:r>
          </w:p>
        </w:tc>
        <w:tc>
          <w:tcPr>
            <w:tcW w:w="1537" w:type="pct"/>
          </w:tcPr>
          <w:p w14:paraId="0BD18975" w14:textId="6C4DA04D" w:rsidR="008D75A4" w:rsidRPr="00762F2B" w:rsidRDefault="004F59F2" w:rsidP="008D75A4">
            <w:pPr>
              <w:jc w:val="center"/>
              <w:rPr>
                <w:rFonts w:ascii="Times New Roman" w:hAnsi="Times New Roman" w:cs="Times New Roman"/>
                <w:sz w:val="24"/>
                <w:szCs w:val="24"/>
              </w:rPr>
            </w:pPr>
            <w:ins w:id="91" w:author="Mohammad Nayeem Hasan" w:date="2023-03-22T18:09:00Z">
              <w:r>
                <w:rPr>
                  <w:rFonts w:ascii="Times New Roman" w:hAnsi="Times New Roman" w:cs="Times New Roman"/>
                  <w:sz w:val="24"/>
                  <w:szCs w:val="24"/>
                </w:rPr>
                <w:t>32</w:t>
              </w:r>
            </w:ins>
            <w:del w:id="92" w:author="Mohammad Nayeem Hasan" w:date="2023-03-22T18:09:00Z">
              <w:r w:rsidR="00245BEB" w:rsidDel="004F59F2">
                <w:rPr>
                  <w:rFonts w:ascii="Times New Roman" w:hAnsi="Times New Roman" w:cs="Times New Roman"/>
                  <w:sz w:val="24"/>
                  <w:szCs w:val="24"/>
                </w:rPr>
                <w:delText>46</w:delText>
              </w:r>
            </w:del>
            <w:r w:rsidR="008D75A4">
              <w:rPr>
                <w:rFonts w:ascii="Times New Roman" w:hAnsi="Times New Roman" w:cs="Times New Roman"/>
                <w:sz w:val="24"/>
                <w:szCs w:val="24"/>
              </w:rPr>
              <w:t xml:space="preserve"> (</w:t>
            </w:r>
            <w:ins w:id="93" w:author="Mohammad Nayeem Hasan" w:date="2023-03-22T18:10:00Z">
              <w:r>
                <w:rPr>
                  <w:rFonts w:ascii="Times New Roman" w:hAnsi="Times New Roman" w:cs="Times New Roman"/>
                  <w:sz w:val="24"/>
                  <w:szCs w:val="24"/>
                </w:rPr>
                <w:t>-9</w:t>
              </w:r>
            </w:ins>
            <w:del w:id="94" w:author="Mohammad Nayeem Hasan" w:date="2023-03-22T18:10:00Z">
              <w:r w:rsidR="00245BEB" w:rsidDel="004F59F2">
                <w:rPr>
                  <w:rFonts w:ascii="Times New Roman" w:hAnsi="Times New Roman" w:cs="Times New Roman"/>
                  <w:sz w:val="24"/>
                  <w:szCs w:val="24"/>
                </w:rPr>
                <w:delText>7</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to</w:t>
            </w:r>
            <w:r w:rsidR="008D75A4">
              <w:rPr>
                <w:rFonts w:ascii="Times New Roman" w:hAnsi="Times New Roman" w:cs="Times New Roman"/>
                <w:sz w:val="24"/>
                <w:szCs w:val="24"/>
              </w:rPr>
              <w:t xml:space="preserve"> </w:t>
            </w:r>
            <w:ins w:id="95" w:author="Mohammad Nayeem Hasan" w:date="2023-03-22T18:11:00Z">
              <w:r>
                <w:rPr>
                  <w:rFonts w:ascii="Times New Roman" w:hAnsi="Times New Roman" w:cs="Times New Roman"/>
                  <w:sz w:val="24"/>
                  <w:szCs w:val="24"/>
                </w:rPr>
                <w:t>74</w:t>
              </w:r>
            </w:ins>
            <w:del w:id="96" w:author="Mohammad Nayeem Hasan" w:date="2023-03-22T18:11:00Z">
              <w:r w:rsidR="00394A18" w:rsidDel="004F59F2">
                <w:rPr>
                  <w:rFonts w:ascii="Times New Roman" w:hAnsi="Times New Roman" w:cs="Times New Roman"/>
                  <w:sz w:val="24"/>
                  <w:szCs w:val="24"/>
                </w:rPr>
                <w:delText>86</w:delText>
              </w:r>
            </w:del>
            <w:r w:rsidR="008D75A4">
              <w:rPr>
                <w:rFonts w:ascii="Times New Roman" w:hAnsi="Times New Roman" w:cs="Times New Roman"/>
                <w:sz w:val="24"/>
                <w:szCs w:val="24"/>
              </w:rPr>
              <w:t>)</w:t>
            </w:r>
          </w:p>
        </w:tc>
      </w:tr>
      <w:tr w:rsidR="008D75A4" w:rsidRPr="00762F2B" w14:paraId="4B359D9E" w14:textId="492E0A9D" w:rsidTr="00BF33CE">
        <w:tc>
          <w:tcPr>
            <w:tcW w:w="575" w:type="pct"/>
          </w:tcPr>
          <w:p w14:paraId="503746E0"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2024</w:t>
            </w:r>
          </w:p>
        </w:tc>
        <w:tc>
          <w:tcPr>
            <w:tcW w:w="1444" w:type="pct"/>
          </w:tcPr>
          <w:p w14:paraId="73A6E4AD" w14:textId="0A20F30F" w:rsidR="008D75A4" w:rsidRPr="00762F2B" w:rsidRDefault="008D75A4" w:rsidP="008D75A4">
            <w:pPr>
              <w:jc w:val="center"/>
              <w:rPr>
                <w:rFonts w:ascii="Times New Roman" w:hAnsi="Times New Roman" w:cs="Times New Roman"/>
                <w:sz w:val="24"/>
                <w:szCs w:val="24"/>
              </w:rPr>
            </w:pPr>
            <w:r>
              <w:rPr>
                <w:rFonts w:ascii="Times New Roman" w:hAnsi="Times New Roman" w:cs="Times New Roman"/>
                <w:sz w:val="24"/>
                <w:szCs w:val="24"/>
              </w:rPr>
              <w:t>3</w:t>
            </w:r>
            <w:r w:rsidR="008B59BB">
              <w:rPr>
                <w:rFonts w:ascii="Times New Roman" w:hAnsi="Times New Roman" w:cs="Times New Roman"/>
                <w:sz w:val="24"/>
                <w:szCs w:val="24"/>
              </w:rPr>
              <w:t>1</w:t>
            </w:r>
            <w:r>
              <w:rPr>
                <w:rFonts w:ascii="Times New Roman" w:hAnsi="Times New Roman" w:cs="Times New Roman"/>
                <w:sz w:val="24"/>
                <w:szCs w:val="24"/>
              </w:rPr>
              <w:t xml:space="preserve"> (</w:t>
            </w:r>
            <w:r w:rsidR="00916ABA">
              <w:rPr>
                <w:rFonts w:ascii="Times New Roman" w:hAnsi="Times New Roman" w:cs="Times New Roman"/>
                <w:sz w:val="24"/>
                <w:szCs w:val="24"/>
              </w:rPr>
              <w:t>-9</w:t>
            </w:r>
            <w:r>
              <w:rPr>
                <w:rFonts w:ascii="Times New Roman" w:hAnsi="Times New Roman" w:cs="Times New Roman"/>
                <w:sz w:val="24"/>
                <w:szCs w:val="24"/>
              </w:rPr>
              <w:t xml:space="preserve"> </w:t>
            </w:r>
            <w:r w:rsidR="00916ABA">
              <w:rPr>
                <w:rFonts w:ascii="Times New Roman" w:hAnsi="Times New Roman" w:cs="Times New Roman"/>
                <w:sz w:val="24"/>
                <w:szCs w:val="24"/>
              </w:rPr>
              <w:t>to</w:t>
            </w:r>
            <w:r>
              <w:rPr>
                <w:rFonts w:ascii="Times New Roman" w:hAnsi="Times New Roman" w:cs="Times New Roman"/>
                <w:sz w:val="24"/>
                <w:szCs w:val="24"/>
              </w:rPr>
              <w:t xml:space="preserve"> </w:t>
            </w:r>
            <w:r w:rsidR="00A37ADE">
              <w:rPr>
                <w:rFonts w:ascii="Times New Roman" w:hAnsi="Times New Roman" w:cs="Times New Roman"/>
                <w:sz w:val="24"/>
                <w:szCs w:val="24"/>
              </w:rPr>
              <w:t>80</w:t>
            </w:r>
            <w:r>
              <w:rPr>
                <w:rFonts w:ascii="Times New Roman" w:hAnsi="Times New Roman" w:cs="Times New Roman"/>
                <w:sz w:val="24"/>
                <w:szCs w:val="24"/>
              </w:rPr>
              <w:t>)</w:t>
            </w:r>
          </w:p>
        </w:tc>
        <w:tc>
          <w:tcPr>
            <w:tcW w:w="1444" w:type="pct"/>
          </w:tcPr>
          <w:p w14:paraId="07164092" w14:textId="73637B9A" w:rsidR="008D75A4" w:rsidRPr="00762F2B" w:rsidRDefault="00000772" w:rsidP="008D75A4">
            <w:pPr>
              <w:jc w:val="center"/>
              <w:rPr>
                <w:rFonts w:ascii="Times New Roman" w:hAnsi="Times New Roman" w:cs="Times New Roman"/>
                <w:sz w:val="24"/>
                <w:szCs w:val="24"/>
              </w:rPr>
            </w:pPr>
            <w:ins w:id="97" w:author="Mohammad Nayeem Hasan" w:date="2023-03-22T17:55:00Z">
              <w:r>
                <w:rPr>
                  <w:rFonts w:ascii="Times New Roman" w:hAnsi="Times New Roman" w:cs="Times New Roman"/>
                  <w:sz w:val="24"/>
                  <w:szCs w:val="24"/>
                </w:rPr>
                <w:t>32</w:t>
              </w:r>
            </w:ins>
            <w:del w:id="98" w:author="Mohammad Nayeem Hasan" w:date="2023-03-22T17:55:00Z">
              <w:r w:rsidR="006136CC" w:rsidDel="00000772">
                <w:rPr>
                  <w:rFonts w:ascii="Times New Roman" w:hAnsi="Times New Roman" w:cs="Times New Roman"/>
                  <w:sz w:val="24"/>
                  <w:szCs w:val="24"/>
                </w:rPr>
                <w:delText>41</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w:t>
            </w:r>
            <w:ins w:id="99" w:author="Mohammad Nayeem Hasan" w:date="2023-03-22T17:55:00Z">
              <w:r>
                <w:rPr>
                  <w:rFonts w:ascii="Times New Roman" w:hAnsi="Times New Roman" w:cs="Times New Roman"/>
                  <w:sz w:val="24"/>
                  <w:szCs w:val="24"/>
                </w:rPr>
                <w:t>15</w:t>
              </w:r>
            </w:ins>
            <w:del w:id="100" w:author="Mohammad Nayeem Hasan" w:date="2023-03-22T17:55:00Z">
              <w:r w:rsidR="006136CC" w:rsidDel="00000772">
                <w:rPr>
                  <w:rFonts w:ascii="Times New Roman" w:hAnsi="Times New Roman" w:cs="Times New Roman"/>
                  <w:sz w:val="24"/>
                  <w:szCs w:val="24"/>
                </w:rPr>
                <w:delText>3</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ins w:id="101" w:author="Mohammad Nayeem Hasan" w:date="2023-03-22T17:57:00Z">
              <w:r>
                <w:rPr>
                  <w:rFonts w:ascii="Times New Roman" w:hAnsi="Times New Roman" w:cs="Times New Roman"/>
                  <w:sz w:val="24"/>
                  <w:szCs w:val="24"/>
                </w:rPr>
                <w:t>90</w:t>
              </w:r>
            </w:ins>
            <w:del w:id="102" w:author="Mohammad Nayeem Hasan" w:date="2023-03-22T17:57:00Z">
              <w:r w:rsidR="006136CC" w:rsidDel="00000772">
                <w:rPr>
                  <w:rFonts w:ascii="Times New Roman" w:hAnsi="Times New Roman" w:cs="Times New Roman"/>
                  <w:sz w:val="24"/>
                  <w:szCs w:val="24"/>
                </w:rPr>
                <w:delText>93</w:delText>
              </w:r>
            </w:del>
            <w:r w:rsidR="008D75A4">
              <w:rPr>
                <w:rFonts w:ascii="Times New Roman" w:hAnsi="Times New Roman" w:cs="Times New Roman"/>
                <w:sz w:val="24"/>
                <w:szCs w:val="24"/>
              </w:rPr>
              <w:t>)</w:t>
            </w:r>
          </w:p>
        </w:tc>
        <w:tc>
          <w:tcPr>
            <w:tcW w:w="1537" w:type="pct"/>
          </w:tcPr>
          <w:p w14:paraId="225751D5" w14:textId="2837D591" w:rsidR="008D75A4" w:rsidRPr="00762F2B" w:rsidRDefault="004F59F2" w:rsidP="008D75A4">
            <w:pPr>
              <w:jc w:val="center"/>
              <w:rPr>
                <w:rFonts w:ascii="Times New Roman" w:hAnsi="Times New Roman" w:cs="Times New Roman"/>
                <w:sz w:val="24"/>
                <w:szCs w:val="24"/>
              </w:rPr>
            </w:pPr>
            <w:ins w:id="103" w:author="Mohammad Nayeem Hasan" w:date="2023-03-22T18:09:00Z">
              <w:r>
                <w:rPr>
                  <w:rFonts w:ascii="Times New Roman" w:hAnsi="Times New Roman" w:cs="Times New Roman"/>
                  <w:sz w:val="24"/>
                  <w:szCs w:val="24"/>
                </w:rPr>
                <w:t>32</w:t>
              </w:r>
            </w:ins>
            <w:del w:id="104" w:author="Mohammad Nayeem Hasan" w:date="2023-03-22T18:09:00Z">
              <w:r w:rsidR="00245BEB" w:rsidDel="004F59F2">
                <w:rPr>
                  <w:rFonts w:ascii="Times New Roman" w:hAnsi="Times New Roman" w:cs="Times New Roman"/>
                  <w:sz w:val="24"/>
                  <w:szCs w:val="24"/>
                </w:rPr>
                <w:delText>41</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w:t>
            </w:r>
            <w:ins w:id="105" w:author="Mohammad Nayeem Hasan" w:date="2023-03-22T18:10:00Z">
              <w:r>
                <w:rPr>
                  <w:rFonts w:ascii="Times New Roman" w:hAnsi="Times New Roman" w:cs="Times New Roman"/>
                  <w:sz w:val="24"/>
                  <w:szCs w:val="24"/>
                </w:rPr>
                <w:t>25</w:t>
              </w:r>
            </w:ins>
            <w:del w:id="106" w:author="Mohammad Nayeem Hasan" w:date="2023-03-22T18:10:00Z">
              <w:r w:rsidR="00245BEB" w:rsidDel="004F59F2">
                <w:rPr>
                  <w:rFonts w:ascii="Times New Roman" w:hAnsi="Times New Roman" w:cs="Times New Roman"/>
                  <w:sz w:val="24"/>
                  <w:szCs w:val="24"/>
                </w:rPr>
                <w:delText>11</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to</w:t>
            </w:r>
            <w:r w:rsidR="008D75A4">
              <w:rPr>
                <w:rFonts w:ascii="Times New Roman" w:hAnsi="Times New Roman" w:cs="Times New Roman"/>
                <w:sz w:val="24"/>
                <w:szCs w:val="24"/>
              </w:rPr>
              <w:t xml:space="preserve"> </w:t>
            </w:r>
            <w:ins w:id="107" w:author="Mohammad Nayeem Hasan" w:date="2023-03-22T18:11:00Z">
              <w:r>
                <w:rPr>
                  <w:rFonts w:ascii="Times New Roman" w:hAnsi="Times New Roman" w:cs="Times New Roman"/>
                  <w:sz w:val="24"/>
                  <w:szCs w:val="24"/>
                </w:rPr>
                <w:t>91</w:t>
              </w:r>
            </w:ins>
            <w:del w:id="108" w:author="Mohammad Nayeem Hasan" w:date="2023-03-22T18:11:00Z">
              <w:r w:rsidR="00394A18" w:rsidDel="004F59F2">
                <w:rPr>
                  <w:rFonts w:ascii="Times New Roman" w:hAnsi="Times New Roman" w:cs="Times New Roman"/>
                  <w:sz w:val="24"/>
                  <w:szCs w:val="24"/>
                </w:rPr>
                <w:delText>94</w:delText>
              </w:r>
            </w:del>
            <w:r w:rsidR="008D75A4">
              <w:rPr>
                <w:rFonts w:ascii="Times New Roman" w:hAnsi="Times New Roman" w:cs="Times New Roman"/>
                <w:sz w:val="24"/>
                <w:szCs w:val="24"/>
              </w:rPr>
              <w:t>)</w:t>
            </w:r>
          </w:p>
        </w:tc>
      </w:tr>
      <w:tr w:rsidR="008D75A4" w:rsidRPr="00762F2B" w14:paraId="410D0295" w14:textId="4635BCA9" w:rsidTr="00BF33CE">
        <w:tc>
          <w:tcPr>
            <w:tcW w:w="575" w:type="pct"/>
          </w:tcPr>
          <w:p w14:paraId="62EC940F"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2025</w:t>
            </w:r>
          </w:p>
        </w:tc>
        <w:tc>
          <w:tcPr>
            <w:tcW w:w="1444" w:type="pct"/>
          </w:tcPr>
          <w:p w14:paraId="28F8DF3D" w14:textId="5A4347DE" w:rsidR="008D75A4" w:rsidRPr="00762F2B" w:rsidRDefault="008B59BB" w:rsidP="008D75A4">
            <w:pPr>
              <w:jc w:val="center"/>
              <w:rPr>
                <w:rFonts w:ascii="Times New Roman" w:hAnsi="Times New Roman" w:cs="Times New Roman"/>
                <w:sz w:val="24"/>
                <w:szCs w:val="24"/>
              </w:rPr>
            </w:pPr>
            <w:r>
              <w:rPr>
                <w:rFonts w:ascii="Times New Roman" w:hAnsi="Times New Roman" w:cs="Times New Roman"/>
                <w:sz w:val="24"/>
                <w:szCs w:val="24"/>
              </w:rPr>
              <w:t>26</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-25</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to</w:t>
            </w:r>
            <w:r w:rsidR="008D75A4">
              <w:rPr>
                <w:rFonts w:ascii="Times New Roman" w:hAnsi="Times New Roman" w:cs="Times New Roman"/>
                <w:sz w:val="24"/>
                <w:szCs w:val="24"/>
              </w:rPr>
              <w:t xml:space="preserve"> </w:t>
            </w:r>
            <w:r w:rsidR="00A37ADE">
              <w:rPr>
                <w:rFonts w:ascii="Times New Roman" w:hAnsi="Times New Roman" w:cs="Times New Roman"/>
                <w:sz w:val="24"/>
                <w:szCs w:val="24"/>
              </w:rPr>
              <w:t>86</w:t>
            </w:r>
            <w:r w:rsidR="008D75A4">
              <w:rPr>
                <w:rFonts w:ascii="Times New Roman" w:hAnsi="Times New Roman" w:cs="Times New Roman"/>
                <w:sz w:val="24"/>
                <w:szCs w:val="24"/>
              </w:rPr>
              <w:t>)</w:t>
            </w:r>
          </w:p>
        </w:tc>
        <w:tc>
          <w:tcPr>
            <w:tcW w:w="1444" w:type="pct"/>
          </w:tcPr>
          <w:p w14:paraId="41A98364" w14:textId="4F595655" w:rsidR="008D75A4" w:rsidRPr="00762F2B" w:rsidRDefault="00000772" w:rsidP="008D75A4">
            <w:pPr>
              <w:jc w:val="center"/>
              <w:rPr>
                <w:rFonts w:ascii="Times New Roman" w:hAnsi="Times New Roman" w:cs="Times New Roman"/>
                <w:sz w:val="24"/>
                <w:szCs w:val="24"/>
              </w:rPr>
            </w:pPr>
            <w:ins w:id="109" w:author="Mohammad Nayeem Hasan" w:date="2023-03-22T17:55:00Z">
              <w:r>
                <w:rPr>
                  <w:rFonts w:ascii="Times New Roman" w:hAnsi="Times New Roman" w:cs="Times New Roman"/>
                  <w:sz w:val="24"/>
                  <w:szCs w:val="24"/>
                </w:rPr>
                <w:t>37</w:t>
              </w:r>
            </w:ins>
            <w:del w:id="110" w:author="Mohammad Nayeem Hasan" w:date="2023-03-22T17:55:00Z">
              <w:r w:rsidR="006136CC" w:rsidDel="00000772">
                <w:rPr>
                  <w:rFonts w:ascii="Times New Roman" w:hAnsi="Times New Roman" w:cs="Times New Roman"/>
                  <w:sz w:val="24"/>
                  <w:szCs w:val="24"/>
                </w:rPr>
                <w:delText>37</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w:t>
            </w:r>
            <w:ins w:id="111" w:author="Mohammad Nayeem Hasan" w:date="2023-03-22T17:55:00Z">
              <w:r>
                <w:rPr>
                  <w:rFonts w:ascii="Times New Roman" w:hAnsi="Times New Roman" w:cs="Times New Roman"/>
                  <w:sz w:val="24"/>
                  <w:szCs w:val="24"/>
                </w:rPr>
                <w:t>26</w:t>
              </w:r>
            </w:ins>
            <w:del w:id="112" w:author="Mohammad Nayeem Hasan" w:date="2023-03-22T17:55:00Z">
              <w:r w:rsidR="006136CC" w:rsidDel="00000772">
                <w:rPr>
                  <w:rFonts w:ascii="Times New Roman" w:hAnsi="Times New Roman" w:cs="Times New Roman"/>
                  <w:sz w:val="24"/>
                  <w:szCs w:val="24"/>
                </w:rPr>
                <w:delText>17</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r w:rsidR="000343AA">
              <w:rPr>
                <w:rFonts w:ascii="Times New Roman" w:hAnsi="Times New Roman" w:cs="Times New Roman"/>
                <w:sz w:val="24"/>
                <w:szCs w:val="24"/>
              </w:rPr>
              <w:t>1</w:t>
            </w:r>
            <w:ins w:id="113" w:author="Mohammad Nayeem Hasan" w:date="2023-03-22T17:57:00Z">
              <w:r>
                <w:rPr>
                  <w:rFonts w:ascii="Times New Roman" w:hAnsi="Times New Roman" w:cs="Times New Roman"/>
                  <w:sz w:val="24"/>
                  <w:szCs w:val="24"/>
                </w:rPr>
                <w:t>12</w:t>
              </w:r>
            </w:ins>
            <w:del w:id="114" w:author="Mohammad Nayeem Hasan" w:date="2023-03-22T17:57:00Z">
              <w:r w:rsidR="006136CC" w:rsidDel="00000772">
                <w:rPr>
                  <w:rFonts w:ascii="Times New Roman" w:hAnsi="Times New Roman" w:cs="Times New Roman"/>
                  <w:sz w:val="24"/>
                  <w:szCs w:val="24"/>
                </w:rPr>
                <w:delText>02</w:delText>
              </w:r>
            </w:del>
            <w:r w:rsidR="008D75A4">
              <w:rPr>
                <w:rFonts w:ascii="Times New Roman" w:hAnsi="Times New Roman" w:cs="Times New Roman"/>
                <w:sz w:val="24"/>
                <w:szCs w:val="24"/>
              </w:rPr>
              <w:t>)</w:t>
            </w:r>
          </w:p>
        </w:tc>
        <w:tc>
          <w:tcPr>
            <w:tcW w:w="1537" w:type="pct"/>
          </w:tcPr>
          <w:p w14:paraId="78D62F56" w14:textId="23679988" w:rsidR="008D75A4" w:rsidRPr="00762F2B" w:rsidRDefault="004F59F2" w:rsidP="008D75A4">
            <w:pPr>
              <w:jc w:val="center"/>
              <w:rPr>
                <w:rFonts w:ascii="Times New Roman" w:hAnsi="Times New Roman" w:cs="Times New Roman"/>
                <w:sz w:val="24"/>
                <w:szCs w:val="24"/>
              </w:rPr>
            </w:pPr>
            <w:ins w:id="115" w:author="Mohammad Nayeem Hasan" w:date="2023-03-22T18:09:00Z">
              <w:r>
                <w:rPr>
                  <w:rFonts w:ascii="Times New Roman" w:hAnsi="Times New Roman" w:cs="Times New Roman"/>
                  <w:sz w:val="24"/>
                  <w:szCs w:val="24"/>
                </w:rPr>
                <w:t>36</w:t>
              </w:r>
            </w:ins>
            <w:del w:id="116" w:author="Mohammad Nayeem Hasan" w:date="2023-03-22T18:09:00Z">
              <w:r w:rsidR="00245BEB" w:rsidDel="004F59F2">
                <w:rPr>
                  <w:rFonts w:ascii="Times New Roman" w:hAnsi="Times New Roman" w:cs="Times New Roman"/>
                  <w:sz w:val="24"/>
                  <w:szCs w:val="24"/>
                </w:rPr>
                <w:delText>36</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w:t>
            </w:r>
            <w:ins w:id="117" w:author="Mohammad Nayeem Hasan" w:date="2023-03-22T18:10:00Z">
              <w:r>
                <w:rPr>
                  <w:rFonts w:ascii="Times New Roman" w:hAnsi="Times New Roman" w:cs="Times New Roman"/>
                  <w:sz w:val="24"/>
                  <w:szCs w:val="24"/>
                </w:rPr>
                <w:t>38</w:t>
              </w:r>
            </w:ins>
            <w:del w:id="118" w:author="Mohammad Nayeem Hasan" w:date="2023-03-22T18:10:00Z">
              <w:r w:rsidR="00245BEB" w:rsidDel="004F59F2">
                <w:rPr>
                  <w:rFonts w:ascii="Times New Roman" w:hAnsi="Times New Roman" w:cs="Times New Roman"/>
                  <w:sz w:val="24"/>
                  <w:szCs w:val="24"/>
                </w:rPr>
                <w:delText>28</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to</w:t>
            </w:r>
            <w:r w:rsidR="008D75A4">
              <w:rPr>
                <w:rFonts w:ascii="Times New Roman" w:hAnsi="Times New Roman" w:cs="Times New Roman"/>
                <w:sz w:val="24"/>
                <w:szCs w:val="24"/>
              </w:rPr>
              <w:t xml:space="preserve"> </w:t>
            </w:r>
            <w:r w:rsidR="00394A18">
              <w:rPr>
                <w:rFonts w:ascii="Times New Roman" w:hAnsi="Times New Roman" w:cs="Times New Roman"/>
                <w:sz w:val="24"/>
                <w:szCs w:val="24"/>
              </w:rPr>
              <w:t>1</w:t>
            </w:r>
            <w:ins w:id="119" w:author="Mohammad Nayeem Hasan" w:date="2023-03-22T18:11:00Z">
              <w:r>
                <w:rPr>
                  <w:rFonts w:ascii="Times New Roman" w:hAnsi="Times New Roman" w:cs="Times New Roman"/>
                  <w:sz w:val="24"/>
                  <w:szCs w:val="24"/>
                </w:rPr>
                <w:t>11</w:t>
              </w:r>
            </w:ins>
            <w:del w:id="120" w:author="Mohammad Nayeem Hasan" w:date="2023-03-22T18:11:00Z">
              <w:r w:rsidR="00394A18" w:rsidDel="004F59F2">
                <w:rPr>
                  <w:rFonts w:ascii="Times New Roman" w:hAnsi="Times New Roman" w:cs="Times New Roman"/>
                  <w:sz w:val="24"/>
                  <w:szCs w:val="24"/>
                </w:rPr>
                <w:delText>02</w:delText>
              </w:r>
            </w:del>
            <w:r w:rsidR="008D75A4">
              <w:rPr>
                <w:rFonts w:ascii="Times New Roman" w:hAnsi="Times New Roman" w:cs="Times New Roman"/>
                <w:sz w:val="24"/>
                <w:szCs w:val="24"/>
              </w:rPr>
              <w:t>)</w:t>
            </w:r>
          </w:p>
        </w:tc>
      </w:tr>
      <w:tr w:rsidR="008D75A4" w:rsidRPr="00762F2B" w14:paraId="0E0A6B54" w14:textId="30B33A96" w:rsidTr="00BF33CE">
        <w:tc>
          <w:tcPr>
            <w:tcW w:w="575" w:type="pct"/>
          </w:tcPr>
          <w:p w14:paraId="2B28E20D"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2026</w:t>
            </w:r>
          </w:p>
        </w:tc>
        <w:tc>
          <w:tcPr>
            <w:tcW w:w="1444" w:type="pct"/>
          </w:tcPr>
          <w:p w14:paraId="5A74D0FB" w14:textId="36B3D21D" w:rsidR="008D75A4" w:rsidRPr="00762F2B" w:rsidRDefault="008B59BB" w:rsidP="008D75A4">
            <w:pPr>
              <w:jc w:val="center"/>
              <w:rPr>
                <w:rFonts w:ascii="Times New Roman" w:hAnsi="Times New Roman" w:cs="Times New Roman"/>
                <w:sz w:val="24"/>
                <w:szCs w:val="24"/>
              </w:rPr>
            </w:pPr>
            <w:r>
              <w:rPr>
                <w:rFonts w:ascii="Times New Roman" w:hAnsi="Times New Roman" w:cs="Times New Roman"/>
                <w:sz w:val="24"/>
                <w:szCs w:val="24"/>
              </w:rPr>
              <w:t>21</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-40</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to</w:t>
            </w:r>
            <w:r w:rsidR="008D75A4">
              <w:rPr>
                <w:rFonts w:ascii="Times New Roman" w:hAnsi="Times New Roman" w:cs="Times New Roman"/>
                <w:sz w:val="24"/>
                <w:szCs w:val="24"/>
              </w:rPr>
              <w:t xml:space="preserve"> </w:t>
            </w:r>
            <w:r w:rsidR="00A37ADE">
              <w:rPr>
                <w:rFonts w:ascii="Times New Roman" w:hAnsi="Times New Roman" w:cs="Times New Roman"/>
                <w:sz w:val="24"/>
                <w:szCs w:val="24"/>
              </w:rPr>
              <w:t>91</w:t>
            </w:r>
            <w:r w:rsidR="008D75A4">
              <w:rPr>
                <w:rFonts w:ascii="Times New Roman" w:hAnsi="Times New Roman" w:cs="Times New Roman"/>
                <w:sz w:val="24"/>
                <w:szCs w:val="24"/>
              </w:rPr>
              <w:t>)</w:t>
            </w:r>
          </w:p>
        </w:tc>
        <w:tc>
          <w:tcPr>
            <w:tcW w:w="1444" w:type="pct"/>
          </w:tcPr>
          <w:p w14:paraId="016C0205" w14:textId="477EF097" w:rsidR="008D75A4" w:rsidRPr="00762F2B" w:rsidRDefault="00000772" w:rsidP="008D75A4">
            <w:pPr>
              <w:jc w:val="center"/>
              <w:rPr>
                <w:rFonts w:ascii="Times New Roman" w:hAnsi="Times New Roman" w:cs="Times New Roman"/>
                <w:sz w:val="24"/>
                <w:szCs w:val="24"/>
              </w:rPr>
            </w:pPr>
            <w:ins w:id="121" w:author="Mohammad Nayeem Hasan" w:date="2023-03-22T17:55:00Z">
              <w:r>
                <w:rPr>
                  <w:rFonts w:ascii="Times New Roman" w:hAnsi="Times New Roman" w:cs="Times New Roman"/>
                  <w:sz w:val="24"/>
                  <w:szCs w:val="24"/>
                </w:rPr>
                <w:t>33</w:t>
              </w:r>
            </w:ins>
            <w:del w:id="122" w:author="Mohammad Nayeem Hasan" w:date="2023-03-22T17:55:00Z">
              <w:r w:rsidR="006136CC" w:rsidDel="00000772">
                <w:rPr>
                  <w:rFonts w:ascii="Times New Roman" w:hAnsi="Times New Roman" w:cs="Times New Roman"/>
                  <w:sz w:val="24"/>
                  <w:szCs w:val="24"/>
                </w:rPr>
                <w:delText>32</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w:t>
            </w:r>
            <w:ins w:id="123" w:author="Mohammad Nayeem Hasan" w:date="2023-03-22T17:56:00Z">
              <w:r>
                <w:rPr>
                  <w:rFonts w:ascii="Times New Roman" w:hAnsi="Times New Roman" w:cs="Times New Roman"/>
                  <w:sz w:val="24"/>
                  <w:szCs w:val="24"/>
                </w:rPr>
                <w:t>46</w:t>
              </w:r>
            </w:ins>
            <w:del w:id="124" w:author="Mohammad Nayeem Hasan" w:date="2023-03-22T17:56:00Z">
              <w:r w:rsidR="006136CC" w:rsidDel="00000772">
                <w:rPr>
                  <w:rFonts w:ascii="Times New Roman" w:hAnsi="Times New Roman" w:cs="Times New Roman"/>
                  <w:sz w:val="24"/>
                  <w:szCs w:val="24"/>
                </w:rPr>
                <w:delText>32</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r w:rsidR="000343AA">
              <w:rPr>
                <w:rFonts w:ascii="Times New Roman" w:hAnsi="Times New Roman" w:cs="Times New Roman"/>
                <w:sz w:val="24"/>
                <w:szCs w:val="24"/>
              </w:rPr>
              <w:t>1</w:t>
            </w:r>
            <w:ins w:id="125" w:author="Mohammad Nayeem Hasan" w:date="2023-03-22T17:57:00Z">
              <w:r>
                <w:rPr>
                  <w:rFonts w:ascii="Times New Roman" w:hAnsi="Times New Roman" w:cs="Times New Roman"/>
                  <w:sz w:val="24"/>
                  <w:szCs w:val="24"/>
                </w:rPr>
                <w:t>25</w:t>
              </w:r>
            </w:ins>
            <w:del w:id="126" w:author="Mohammad Nayeem Hasan" w:date="2023-03-22T17:57:00Z">
              <w:r w:rsidR="006136CC" w:rsidDel="00000772">
                <w:rPr>
                  <w:rFonts w:ascii="Times New Roman" w:hAnsi="Times New Roman" w:cs="Times New Roman"/>
                  <w:sz w:val="24"/>
                  <w:szCs w:val="24"/>
                </w:rPr>
                <w:delText>09</w:delText>
              </w:r>
            </w:del>
            <w:r w:rsidR="008D75A4">
              <w:rPr>
                <w:rFonts w:ascii="Times New Roman" w:hAnsi="Times New Roman" w:cs="Times New Roman"/>
                <w:sz w:val="24"/>
                <w:szCs w:val="24"/>
              </w:rPr>
              <w:t>)</w:t>
            </w:r>
          </w:p>
        </w:tc>
        <w:tc>
          <w:tcPr>
            <w:tcW w:w="1537" w:type="pct"/>
          </w:tcPr>
          <w:p w14:paraId="5DCEACC8" w14:textId="50F978F8" w:rsidR="008D75A4" w:rsidRPr="00762F2B" w:rsidRDefault="00245BEB" w:rsidP="008D75A4">
            <w:pPr>
              <w:jc w:val="center"/>
              <w:rPr>
                <w:rFonts w:ascii="Times New Roman" w:hAnsi="Times New Roman" w:cs="Times New Roman"/>
                <w:sz w:val="24"/>
                <w:szCs w:val="24"/>
              </w:rPr>
            </w:pPr>
            <w:r>
              <w:rPr>
                <w:rFonts w:ascii="Times New Roman" w:hAnsi="Times New Roman" w:cs="Times New Roman"/>
                <w:sz w:val="24"/>
                <w:szCs w:val="24"/>
              </w:rPr>
              <w:t>3</w:t>
            </w:r>
            <w:ins w:id="127" w:author="Mohammad Nayeem Hasan" w:date="2023-03-22T18:09:00Z">
              <w:r w:rsidR="004F59F2">
                <w:rPr>
                  <w:rFonts w:ascii="Times New Roman" w:hAnsi="Times New Roman" w:cs="Times New Roman"/>
                  <w:sz w:val="24"/>
                  <w:szCs w:val="24"/>
                </w:rPr>
                <w:t>1</w:t>
              </w:r>
            </w:ins>
            <w:del w:id="128" w:author="Mohammad Nayeem Hasan" w:date="2023-03-22T18:09:00Z">
              <w:r w:rsidDel="004F59F2">
                <w:rPr>
                  <w:rFonts w:ascii="Times New Roman" w:hAnsi="Times New Roman" w:cs="Times New Roman"/>
                  <w:sz w:val="24"/>
                  <w:szCs w:val="24"/>
                </w:rPr>
                <w:delText>1</w:delText>
              </w:r>
            </w:del>
            <w:r w:rsidR="008D75A4">
              <w:rPr>
                <w:rFonts w:ascii="Times New Roman" w:hAnsi="Times New Roman" w:cs="Times New Roman"/>
                <w:sz w:val="24"/>
                <w:szCs w:val="24"/>
              </w:rPr>
              <w:t xml:space="preserve"> (</w:t>
            </w:r>
            <w:r>
              <w:rPr>
                <w:rFonts w:ascii="Times New Roman" w:hAnsi="Times New Roman" w:cs="Times New Roman"/>
                <w:sz w:val="24"/>
                <w:szCs w:val="24"/>
              </w:rPr>
              <w:t>-</w:t>
            </w:r>
            <w:ins w:id="129" w:author="Mohammad Nayeem Hasan" w:date="2023-03-22T18:10:00Z">
              <w:r w:rsidR="004F59F2">
                <w:rPr>
                  <w:rFonts w:ascii="Times New Roman" w:hAnsi="Times New Roman" w:cs="Times New Roman"/>
                  <w:sz w:val="24"/>
                  <w:szCs w:val="24"/>
                </w:rPr>
                <w:t>59</w:t>
              </w:r>
            </w:ins>
            <w:del w:id="130" w:author="Mohammad Nayeem Hasan" w:date="2023-03-22T18:10:00Z">
              <w:r w:rsidDel="004F59F2">
                <w:rPr>
                  <w:rFonts w:ascii="Times New Roman" w:hAnsi="Times New Roman" w:cs="Times New Roman"/>
                  <w:sz w:val="24"/>
                  <w:szCs w:val="24"/>
                </w:rPr>
                <w:delText>45</w:delText>
              </w:r>
            </w:del>
            <w:r w:rsidR="008D75A4">
              <w:rPr>
                <w:rFonts w:ascii="Times New Roman" w:hAnsi="Times New Roman" w:cs="Times New Roman"/>
                <w:sz w:val="24"/>
                <w:szCs w:val="24"/>
              </w:rPr>
              <w:t xml:space="preserve"> </w:t>
            </w:r>
            <w:r>
              <w:rPr>
                <w:rFonts w:ascii="Times New Roman" w:hAnsi="Times New Roman" w:cs="Times New Roman"/>
                <w:sz w:val="24"/>
                <w:szCs w:val="24"/>
              </w:rPr>
              <w:t>to</w:t>
            </w:r>
            <w:r w:rsidR="008D75A4">
              <w:rPr>
                <w:rFonts w:ascii="Times New Roman" w:hAnsi="Times New Roman" w:cs="Times New Roman"/>
                <w:sz w:val="24"/>
                <w:szCs w:val="24"/>
              </w:rPr>
              <w:t xml:space="preserve"> </w:t>
            </w:r>
            <w:r w:rsidR="00394A18">
              <w:rPr>
                <w:rFonts w:ascii="Times New Roman" w:hAnsi="Times New Roman" w:cs="Times New Roman"/>
                <w:sz w:val="24"/>
                <w:szCs w:val="24"/>
              </w:rPr>
              <w:t>1</w:t>
            </w:r>
            <w:ins w:id="131" w:author="Mohammad Nayeem Hasan" w:date="2023-03-22T18:11:00Z">
              <w:r w:rsidR="004F59F2">
                <w:rPr>
                  <w:rFonts w:ascii="Times New Roman" w:hAnsi="Times New Roman" w:cs="Times New Roman"/>
                  <w:sz w:val="24"/>
                  <w:szCs w:val="24"/>
                </w:rPr>
                <w:t>23</w:t>
              </w:r>
            </w:ins>
            <w:del w:id="132" w:author="Mohammad Nayeem Hasan" w:date="2023-03-22T18:11:00Z">
              <w:r w:rsidR="00394A18" w:rsidDel="004F59F2">
                <w:rPr>
                  <w:rFonts w:ascii="Times New Roman" w:hAnsi="Times New Roman" w:cs="Times New Roman"/>
                  <w:sz w:val="24"/>
                  <w:szCs w:val="24"/>
                </w:rPr>
                <w:delText>09</w:delText>
              </w:r>
            </w:del>
            <w:r w:rsidR="008D75A4">
              <w:rPr>
                <w:rFonts w:ascii="Times New Roman" w:hAnsi="Times New Roman" w:cs="Times New Roman"/>
                <w:sz w:val="24"/>
                <w:szCs w:val="24"/>
              </w:rPr>
              <w:t>)</w:t>
            </w:r>
          </w:p>
        </w:tc>
      </w:tr>
      <w:tr w:rsidR="008D75A4" w:rsidRPr="00762F2B" w14:paraId="2C363440" w14:textId="063FE71A" w:rsidTr="00BF33CE">
        <w:tc>
          <w:tcPr>
            <w:tcW w:w="575" w:type="pct"/>
          </w:tcPr>
          <w:p w14:paraId="40C4398D"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2027</w:t>
            </w:r>
          </w:p>
        </w:tc>
        <w:tc>
          <w:tcPr>
            <w:tcW w:w="1444" w:type="pct"/>
          </w:tcPr>
          <w:p w14:paraId="42E0AD5D" w14:textId="2641C580" w:rsidR="008D75A4" w:rsidRPr="00762F2B" w:rsidRDefault="008B59BB" w:rsidP="008D75A4">
            <w:pPr>
              <w:jc w:val="center"/>
              <w:rPr>
                <w:rFonts w:ascii="Times New Roman" w:hAnsi="Times New Roman" w:cs="Times New Roman"/>
                <w:sz w:val="24"/>
                <w:szCs w:val="24"/>
              </w:rPr>
            </w:pPr>
            <w:r>
              <w:rPr>
                <w:rFonts w:ascii="Times New Roman" w:hAnsi="Times New Roman" w:cs="Times New Roman"/>
                <w:sz w:val="24"/>
                <w:szCs w:val="24"/>
              </w:rPr>
              <w:t>16</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-56</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to</w:t>
            </w:r>
            <w:r w:rsidR="008D75A4">
              <w:rPr>
                <w:rFonts w:ascii="Times New Roman" w:hAnsi="Times New Roman" w:cs="Times New Roman"/>
                <w:sz w:val="24"/>
                <w:szCs w:val="24"/>
              </w:rPr>
              <w:t xml:space="preserve"> </w:t>
            </w:r>
            <w:r w:rsidR="00A37ADE">
              <w:rPr>
                <w:rFonts w:ascii="Times New Roman" w:hAnsi="Times New Roman" w:cs="Times New Roman"/>
                <w:sz w:val="24"/>
                <w:szCs w:val="24"/>
              </w:rPr>
              <w:t>96</w:t>
            </w:r>
            <w:r w:rsidR="008D75A4">
              <w:rPr>
                <w:rFonts w:ascii="Times New Roman" w:hAnsi="Times New Roman" w:cs="Times New Roman"/>
                <w:sz w:val="24"/>
                <w:szCs w:val="24"/>
              </w:rPr>
              <w:t>)</w:t>
            </w:r>
          </w:p>
        </w:tc>
        <w:tc>
          <w:tcPr>
            <w:tcW w:w="1444" w:type="pct"/>
          </w:tcPr>
          <w:p w14:paraId="1491E49E" w14:textId="28B2CC6C" w:rsidR="008D75A4" w:rsidRPr="00762F2B" w:rsidRDefault="00000772" w:rsidP="008D75A4">
            <w:pPr>
              <w:jc w:val="center"/>
              <w:rPr>
                <w:rFonts w:ascii="Times New Roman" w:hAnsi="Times New Roman" w:cs="Times New Roman"/>
                <w:sz w:val="24"/>
                <w:szCs w:val="24"/>
              </w:rPr>
            </w:pPr>
            <w:ins w:id="133" w:author="Mohammad Nayeem Hasan" w:date="2023-03-22T17:55:00Z">
              <w:r>
                <w:rPr>
                  <w:rFonts w:ascii="Times New Roman" w:hAnsi="Times New Roman" w:cs="Times New Roman"/>
                  <w:sz w:val="24"/>
                  <w:szCs w:val="24"/>
                </w:rPr>
                <w:t>26</w:t>
              </w:r>
            </w:ins>
            <w:del w:id="134" w:author="Mohammad Nayeem Hasan" w:date="2023-03-22T17:55:00Z">
              <w:r w:rsidR="006136CC" w:rsidDel="00000772">
                <w:rPr>
                  <w:rFonts w:ascii="Times New Roman" w:hAnsi="Times New Roman" w:cs="Times New Roman"/>
                  <w:sz w:val="24"/>
                  <w:szCs w:val="24"/>
                </w:rPr>
                <w:delText>25</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w:t>
            </w:r>
            <w:ins w:id="135" w:author="Mohammad Nayeem Hasan" w:date="2023-03-22T17:56:00Z">
              <w:r>
                <w:rPr>
                  <w:rFonts w:ascii="Times New Roman" w:hAnsi="Times New Roman" w:cs="Times New Roman"/>
                  <w:sz w:val="24"/>
                  <w:szCs w:val="24"/>
                </w:rPr>
                <w:t>70</w:t>
              </w:r>
            </w:ins>
            <w:del w:id="136" w:author="Mohammad Nayeem Hasan" w:date="2023-03-22T17:56:00Z">
              <w:r w:rsidR="006136CC" w:rsidDel="00000772">
                <w:rPr>
                  <w:rFonts w:ascii="Times New Roman" w:hAnsi="Times New Roman" w:cs="Times New Roman"/>
                  <w:sz w:val="24"/>
                  <w:szCs w:val="24"/>
                </w:rPr>
                <w:delText>51</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r w:rsidR="006136CC">
              <w:rPr>
                <w:rFonts w:ascii="Times New Roman" w:hAnsi="Times New Roman" w:cs="Times New Roman"/>
                <w:sz w:val="24"/>
                <w:szCs w:val="24"/>
              </w:rPr>
              <w:t>1</w:t>
            </w:r>
            <w:ins w:id="137" w:author="Mohammad Nayeem Hasan" w:date="2023-03-22T17:57:00Z">
              <w:r>
                <w:rPr>
                  <w:rFonts w:ascii="Times New Roman" w:hAnsi="Times New Roman" w:cs="Times New Roman"/>
                  <w:sz w:val="24"/>
                  <w:szCs w:val="24"/>
                </w:rPr>
                <w:t>36</w:t>
              </w:r>
            </w:ins>
            <w:del w:id="138" w:author="Mohammad Nayeem Hasan" w:date="2023-03-22T17:57:00Z">
              <w:r w:rsidR="006136CC" w:rsidDel="00000772">
                <w:rPr>
                  <w:rFonts w:ascii="Times New Roman" w:hAnsi="Times New Roman" w:cs="Times New Roman"/>
                  <w:sz w:val="24"/>
                  <w:szCs w:val="24"/>
                </w:rPr>
                <w:delText>12</w:delText>
              </w:r>
            </w:del>
            <w:r w:rsidR="008D75A4">
              <w:rPr>
                <w:rFonts w:ascii="Times New Roman" w:hAnsi="Times New Roman" w:cs="Times New Roman"/>
                <w:sz w:val="24"/>
                <w:szCs w:val="24"/>
              </w:rPr>
              <w:t>)</w:t>
            </w:r>
          </w:p>
        </w:tc>
        <w:tc>
          <w:tcPr>
            <w:tcW w:w="1537" w:type="pct"/>
          </w:tcPr>
          <w:p w14:paraId="65F885D9" w14:textId="5A3717B2" w:rsidR="008D75A4" w:rsidRPr="00762F2B" w:rsidRDefault="004F59F2" w:rsidP="008D75A4">
            <w:pPr>
              <w:jc w:val="center"/>
              <w:rPr>
                <w:rFonts w:ascii="Times New Roman" w:hAnsi="Times New Roman" w:cs="Times New Roman"/>
                <w:sz w:val="24"/>
                <w:szCs w:val="24"/>
              </w:rPr>
            </w:pPr>
            <w:ins w:id="139" w:author="Mohammad Nayeem Hasan" w:date="2023-03-22T18:09:00Z">
              <w:r>
                <w:rPr>
                  <w:rFonts w:ascii="Times New Roman" w:hAnsi="Times New Roman" w:cs="Times New Roman"/>
                  <w:sz w:val="24"/>
                  <w:szCs w:val="24"/>
                </w:rPr>
                <w:t>24</w:t>
              </w:r>
            </w:ins>
            <w:del w:id="140" w:author="Mohammad Nayeem Hasan" w:date="2023-03-22T18:09:00Z">
              <w:r w:rsidR="00245BEB" w:rsidDel="004F59F2">
                <w:rPr>
                  <w:rFonts w:ascii="Times New Roman" w:hAnsi="Times New Roman" w:cs="Times New Roman"/>
                  <w:sz w:val="24"/>
                  <w:szCs w:val="24"/>
                </w:rPr>
                <w:delText>23</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w:t>
            </w:r>
            <w:ins w:id="141" w:author="Mohammad Nayeem Hasan" w:date="2023-03-22T18:10:00Z">
              <w:r>
                <w:rPr>
                  <w:rFonts w:ascii="Times New Roman" w:hAnsi="Times New Roman" w:cs="Times New Roman"/>
                  <w:sz w:val="24"/>
                  <w:szCs w:val="24"/>
                </w:rPr>
                <w:t>83</w:t>
              </w:r>
            </w:ins>
            <w:del w:id="142" w:author="Mohammad Nayeem Hasan" w:date="2023-03-22T18:10:00Z">
              <w:r w:rsidR="00245BEB" w:rsidDel="004F59F2">
                <w:rPr>
                  <w:rFonts w:ascii="Times New Roman" w:hAnsi="Times New Roman" w:cs="Times New Roman"/>
                  <w:sz w:val="24"/>
                  <w:szCs w:val="24"/>
                </w:rPr>
                <w:delText>64</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to</w:t>
            </w:r>
            <w:r w:rsidR="008D75A4">
              <w:rPr>
                <w:rFonts w:ascii="Times New Roman" w:hAnsi="Times New Roman" w:cs="Times New Roman"/>
                <w:sz w:val="24"/>
                <w:szCs w:val="24"/>
              </w:rPr>
              <w:t xml:space="preserve"> </w:t>
            </w:r>
            <w:r w:rsidR="00394A18">
              <w:rPr>
                <w:rFonts w:ascii="Times New Roman" w:hAnsi="Times New Roman" w:cs="Times New Roman"/>
                <w:sz w:val="24"/>
                <w:szCs w:val="24"/>
              </w:rPr>
              <w:t>1</w:t>
            </w:r>
            <w:ins w:id="143" w:author="Mohammad Nayeem Hasan" w:date="2023-03-22T18:11:00Z">
              <w:r>
                <w:rPr>
                  <w:rFonts w:ascii="Times New Roman" w:hAnsi="Times New Roman" w:cs="Times New Roman"/>
                  <w:sz w:val="24"/>
                  <w:szCs w:val="24"/>
                </w:rPr>
                <w:t>32</w:t>
              </w:r>
            </w:ins>
            <w:del w:id="144" w:author="Mohammad Nayeem Hasan" w:date="2023-03-22T18:11:00Z">
              <w:r w:rsidR="00394A18" w:rsidDel="004F59F2">
                <w:rPr>
                  <w:rFonts w:ascii="Times New Roman" w:hAnsi="Times New Roman" w:cs="Times New Roman"/>
                  <w:sz w:val="24"/>
                  <w:szCs w:val="24"/>
                </w:rPr>
                <w:delText>12</w:delText>
              </w:r>
            </w:del>
            <w:r w:rsidR="008D75A4">
              <w:rPr>
                <w:rFonts w:ascii="Times New Roman" w:hAnsi="Times New Roman" w:cs="Times New Roman"/>
                <w:sz w:val="24"/>
                <w:szCs w:val="24"/>
              </w:rPr>
              <w:t>)</w:t>
            </w:r>
          </w:p>
        </w:tc>
      </w:tr>
      <w:tr w:rsidR="008D75A4" w:rsidRPr="00762F2B" w14:paraId="7BDA7A83" w14:textId="5764908D" w:rsidTr="00BF33CE">
        <w:tc>
          <w:tcPr>
            <w:tcW w:w="575" w:type="pct"/>
          </w:tcPr>
          <w:p w14:paraId="367F3D7D"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2028</w:t>
            </w:r>
          </w:p>
        </w:tc>
        <w:tc>
          <w:tcPr>
            <w:tcW w:w="1444" w:type="pct"/>
          </w:tcPr>
          <w:p w14:paraId="4A66ADC4" w14:textId="61E713B9" w:rsidR="008D75A4" w:rsidRPr="00762F2B" w:rsidRDefault="008B59BB" w:rsidP="008D75A4">
            <w:pPr>
              <w:jc w:val="center"/>
              <w:rPr>
                <w:rFonts w:ascii="Times New Roman" w:hAnsi="Times New Roman" w:cs="Times New Roman"/>
                <w:sz w:val="24"/>
                <w:szCs w:val="24"/>
              </w:rPr>
            </w:pPr>
            <w:r>
              <w:rPr>
                <w:rFonts w:ascii="Times New Roman" w:hAnsi="Times New Roman" w:cs="Times New Roman"/>
                <w:sz w:val="24"/>
                <w:szCs w:val="24"/>
              </w:rPr>
              <w:t>11</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-72</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to</w:t>
            </w:r>
            <w:r w:rsidR="008D75A4">
              <w:rPr>
                <w:rFonts w:ascii="Times New Roman" w:hAnsi="Times New Roman" w:cs="Times New Roman"/>
                <w:sz w:val="24"/>
                <w:szCs w:val="24"/>
              </w:rPr>
              <w:t xml:space="preserve"> </w:t>
            </w:r>
            <w:r w:rsidR="00A37ADE">
              <w:rPr>
                <w:rFonts w:ascii="Times New Roman" w:hAnsi="Times New Roman" w:cs="Times New Roman"/>
                <w:sz w:val="24"/>
                <w:szCs w:val="24"/>
              </w:rPr>
              <w:t>101</w:t>
            </w:r>
            <w:r w:rsidR="008D75A4">
              <w:rPr>
                <w:rFonts w:ascii="Times New Roman" w:hAnsi="Times New Roman" w:cs="Times New Roman"/>
                <w:sz w:val="24"/>
                <w:szCs w:val="24"/>
              </w:rPr>
              <w:t>)</w:t>
            </w:r>
          </w:p>
        </w:tc>
        <w:tc>
          <w:tcPr>
            <w:tcW w:w="1444" w:type="pct"/>
          </w:tcPr>
          <w:p w14:paraId="07FC063F" w14:textId="5B2B031D" w:rsidR="008D75A4" w:rsidRPr="00762F2B" w:rsidRDefault="00000772" w:rsidP="008D75A4">
            <w:pPr>
              <w:jc w:val="center"/>
              <w:rPr>
                <w:rFonts w:ascii="Times New Roman" w:hAnsi="Times New Roman" w:cs="Times New Roman"/>
                <w:sz w:val="24"/>
                <w:szCs w:val="24"/>
              </w:rPr>
            </w:pPr>
            <w:ins w:id="145" w:author="Mohammad Nayeem Hasan" w:date="2023-03-22T17:55:00Z">
              <w:r>
                <w:rPr>
                  <w:rFonts w:ascii="Times New Roman" w:hAnsi="Times New Roman" w:cs="Times New Roman"/>
                  <w:sz w:val="24"/>
                  <w:szCs w:val="24"/>
                </w:rPr>
                <w:t>26</w:t>
              </w:r>
            </w:ins>
            <w:del w:id="146" w:author="Mohammad Nayeem Hasan" w:date="2023-03-22T17:55:00Z">
              <w:r w:rsidR="006136CC" w:rsidDel="00000772">
                <w:rPr>
                  <w:rFonts w:ascii="Times New Roman" w:hAnsi="Times New Roman" w:cs="Times New Roman"/>
                  <w:sz w:val="24"/>
                  <w:szCs w:val="24"/>
                </w:rPr>
                <w:delText>22</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w:t>
            </w:r>
            <w:ins w:id="147" w:author="Mohammad Nayeem Hasan" w:date="2023-03-22T17:56:00Z">
              <w:r>
                <w:rPr>
                  <w:rFonts w:ascii="Times New Roman" w:hAnsi="Times New Roman" w:cs="Times New Roman"/>
                  <w:sz w:val="24"/>
                  <w:szCs w:val="24"/>
                </w:rPr>
                <w:t>87</w:t>
              </w:r>
            </w:ins>
            <w:del w:id="148" w:author="Mohammad Nayeem Hasan" w:date="2023-03-22T17:56:00Z">
              <w:r w:rsidR="006136CC" w:rsidDel="00000772">
                <w:rPr>
                  <w:rFonts w:ascii="Times New Roman" w:hAnsi="Times New Roman" w:cs="Times New Roman"/>
                  <w:sz w:val="24"/>
                  <w:szCs w:val="24"/>
                </w:rPr>
                <w:delText>65</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r w:rsidR="006136CC">
              <w:rPr>
                <w:rFonts w:ascii="Times New Roman" w:hAnsi="Times New Roman" w:cs="Times New Roman"/>
                <w:sz w:val="24"/>
                <w:szCs w:val="24"/>
              </w:rPr>
              <w:t>1</w:t>
            </w:r>
            <w:ins w:id="149" w:author="Mohammad Nayeem Hasan" w:date="2023-03-22T17:57:00Z">
              <w:r>
                <w:rPr>
                  <w:rFonts w:ascii="Times New Roman" w:hAnsi="Times New Roman" w:cs="Times New Roman"/>
                  <w:sz w:val="24"/>
                  <w:szCs w:val="24"/>
                </w:rPr>
                <w:t>55</w:t>
              </w:r>
            </w:ins>
            <w:del w:id="150" w:author="Mohammad Nayeem Hasan" w:date="2023-03-22T17:57:00Z">
              <w:r w:rsidR="006136CC" w:rsidDel="00000772">
                <w:rPr>
                  <w:rFonts w:ascii="Times New Roman" w:hAnsi="Times New Roman" w:cs="Times New Roman"/>
                  <w:sz w:val="24"/>
                  <w:szCs w:val="24"/>
                </w:rPr>
                <w:delText>20</w:delText>
              </w:r>
            </w:del>
            <w:r w:rsidR="008D75A4">
              <w:rPr>
                <w:rFonts w:ascii="Times New Roman" w:hAnsi="Times New Roman" w:cs="Times New Roman"/>
                <w:sz w:val="24"/>
                <w:szCs w:val="24"/>
              </w:rPr>
              <w:t>)</w:t>
            </w:r>
          </w:p>
        </w:tc>
        <w:tc>
          <w:tcPr>
            <w:tcW w:w="1537" w:type="pct"/>
          </w:tcPr>
          <w:p w14:paraId="00061BB3" w14:textId="7BAF370C" w:rsidR="008D75A4" w:rsidRPr="00762F2B" w:rsidRDefault="00245BEB" w:rsidP="008D75A4">
            <w:pPr>
              <w:jc w:val="center"/>
              <w:rPr>
                <w:rFonts w:ascii="Times New Roman" w:hAnsi="Times New Roman" w:cs="Times New Roman"/>
                <w:sz w:val="24"/>
                <w:szCs w:val="24"/>
              </w:rPr>
            </w:pPr>
            <w:r>
              <w:rPr>
                <w:rFonts w:ascii="Times New Roman" w:hAnsi="Times New Roman" w:cs="Times New Roman"/>
                <w:sz w:val="24"/>
                <w:szCs w:val="24"/>
              </w:rPr>
              <w:t>2</w:t>
            </w:r>
            <w:ins w:id="151" w:author="Mohammad Nayeem Hasan" w:date="2023-03-22T18:09:00Z">
              <w:r w:rsidR="004F59F2">
                <w:rPr>
                  <w:rFonts w:ascii="Times New Roman" w:hAnsi="Times New Roman" w:cs="Times New Roman"/>
                  <w:sz w:val="24"/>
                  <w:szCs w:val="24"/>
                </w:rPr>
                <w:t>4</w:t>
              </w:r>
            </w:ins>
            <w:del w:id="152" w:author="Mohammad Nayeem Hasan" w:date="2023-03-22T18:09:00Z">
              <w:r w:rsidDel="004F59F2">
                <w:rPr>
                  <w:rFonts w:ascii="Times New Roman" w:hAnsi="Times New Roman" w:cs="Times New Roman"/>
                  <w:sz w:val="24"/>
                  <w:szCs w:val="24"/>
                </w:rPr>
                <w:delText>0</w:delText>
              </w:r>
            </w:del>
            <w:r w:rsidR="008D75A4">
              <w:rPr>
                <w:rFonts w:ascii="Times New Roman" w:hAnsi="Times New Roman" w:cs="Times New Roman"/>
                <w:sz w:val="24"/>
                <w:szCs w:val="24"/>
              </w:rPr>
              <w:t xml:space="preserve"> (</w:t>
            </w:r>
            <w:r>
              <w:rPr>
                <w:rFonts w:ascii="Times New Roman" w:hAnsi="Times New Roman" w:cs="Times New Roman"/>
                <w:sz w:val="24"/>
                <w:szCs w:val="24"/>
              </w:rPr>
              <w:t>-</w:t>
            </w:r>
            <w:ins w:id="153" w:author="Mohammad Nayeem Hasan" w:date="2023-03-22T18:10:00Z">
              <w:r w:rsidR="004F59F2">
                <w:rPr>
                  <w:rFonts w:ascii="Times New Roman" w:hAnsi="Times New Roman" w:cs="Times New Roman"/>
                  <w:sz w:val="24"/>
                  <w:szCs w:val="24"/>
                </w:rPr>
                <w:t>100</w:t>
              </w:r>
            </w:ins>
            <w:del w:id="154" w:author="Mohammad Nayeem Hasan" w:date="2023-03-22T18:10:00Z">
              <w:r w:rsidDel="004F59F2">
                <w:rPr>
                  <w:rFonts w:ascii="Times New Roman" w:hAnsi="Times New Roman" w:cs="Times New Roman"/>
                  <w:sz w:val="24"/>
                  <w:szCs w:val="24"/>
                </w:rPr>
                <w:delText>79</w:delText>
              </w:r>
            </w:del>
            <w:r w:rsidR="008D75A4">
              <w:rPr>
                <w:rFonts w:ascii="Times New Roman" w:hAnsi="Times New Roman" w:cs="Times New Roman"/>
                <w:sz w:val="24"/>
                <w:szCs w:val="24"/>
              </w:rPr>
              <w:t xml:space="preserve"> </w:t>
            </w:r>
            <w:r>
              <w:rPr>
                <w:rFonts w:ascii="Times New Roman" w:hAnsi="Times New Roman" w:cs="Times New Roman"/>
                <w:sz w:val="24"/>
                <w:szCs w:val="24"/>
              </w:rPr>
              <w:t>to</w:t>
            </w:r>
            <w:r w:rsidR="008D75A4">
              <w:rPr>
                <w:rFonts w:ascii="Times New Roman" w:hAnsi="Times New Roman" w:cs="Times New Roman"/>
                <w:sz w:val="24"/>
                <w:szCs w:val="24"/>
              </w:rPr>
              <w:t xml:space="preserve"> </w:t>
            </w:r>
            <w:r w:rsidR="00394A18">
              <w:rPr>
                <w:rFonts w:ascii="Times New Roman" w:hAnsi="Times New Roman" w:cs="Times New Roman"/>
                <w:sz w:val="24"/>
                <w:szCs w:val="24"/>
              </w:rPr>
              <w:t>1</w:t>
            </w:r>
            <w:ins w:id="155" w:author="Mohammad Nayeem Hasan" w:date="2023-03-22T18:11:00Z">
              <w:r w:rsidR="004F59F2">
                <w:rPr>
                  <w:rFonts w:ascii="Times New Roman" w:hAnsi="Times New Roman" w:cs="Times New Roman"/>
                  <w:sz w:val="24"/>
                  <w:szCs w:val="24"/>
                </w:rPr>
                <w:t>49</w:t>
              </w:r>
            </w:ins>
            <w:del w:id="156" w:author="Mohammad Nayeem Hasan" w:date="2023-03-22T18:11:00Z">
              <w:r w:rsidR="00394A18" w:rsidDel="004F59F2">
                <w:rPr>
                  <w:rFonts w:ascii="Times New Roman" w:hAnsi="Times New Roman" w:cs="Times New Roman"/>
                  <w:sz w:val="24"/>
                  <w:szCs w:val="24"/>
                </w:rPr>
                <w:delText>20</w:delText>
              </w:r>
            </w:del>
            <w:r w:rsidR="008D75A4">
              <w:rPr>
                <w:rFonts w:ascii="Times New Roman" w:hAnsi="Times New Roman" w:cs="Times New Roman"/>
                <w:sz w:val="24"/>
                <w:szCs w:val="24"/>
              </w:rPr>
              <w:t>)</w:t>
            </w:r>
          </w:p>
        </w:tc>
      </w:tr>
      <w:tr w:rsidR="008D75A4" w:rsidRPr="00762F2B" w14:paraId="5D4FA162" w14:textId="4CFA217A" w:rsidTr="00BF33CE">
        <w:tc>
          <w:tcPr>
            <w:tcW w:w="575" w:type="pct"/>
          </w:tcPr>
          <w:p w14:paraId="079AED94" w14:textId="77777777" w:rsidR="008D75A4" w:rsidRPr="00762F2B" w:rsidRDefault="008D75A4" w:rsidP="008D75A4">
            <w:pPr>
              <w:jc w:val="center"/>
              <w:rPr>
                <w:rFonts w:ascii="Times New Roman" w:hAnsi="Times New Roman" w:cs="Times New Roman"/>
                <w:sz w:val="24"/>
                <w:szCs w:val="24"/>
              </w:rPr>
            </w:pPr>
            <w:r w:rsidRPr="00762F2B">
              <w:rPr>
                <w:rFonts w:ascii="Times New Roman" w:hAnsi="Times New Roman" w:cs="Times New Roman"/>
                <w:sz w:val="24"/>
                <w:szCs w:val="24"/>
              </w:rPr>
              <w:t>2029</w:t>
            </w:r>
          </w:p>
        </w:tc>
        <w:tc>
          <w:tcPr>
            <w:tcW w:w="1444" w:type="pct"/>
          </w:tcPr>
          <w:p w14:paraId="5D98EF27" w14:textId="1AF94339" w:rsidR="008D75A4" w:rsidRPr="00762F2B" w:rsidRDefault="008B59BB" w:rsidP="008D75A4">
            <w:pPr>
              <w:jc w:val="center"/>
              <w:rPr>
                <w:rFonts w:ascii="Times New Roman" w:hAnsi="Times New Roman" w:cs="Times New Roman"/>
                <w:sz w:val="24"/>
                <w:szCs w:val="24"/>
              </w:rPr>
            </w:pPr>
            <w:r>
              <w:rPr>
                <w:rFonts w:ascii="Times New Roman" w:hAnsi="Times New Roman" w:cs="Times New Roman"/>
                <w:sz w:val="24"/>
                <w:szCs w:val="24"/>
              </w:rPr>
              <w:t>6</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-88</w:t>
            </w:r>
            <w:r w:rsidR="008D75A4">
              <w:rPr>
                <w:rFonts w:ascii="Times New Roman" w:hAnsi="Times New Roman" w:cs="Times New Roman"/>
                <w:sz w:val="24"/>
                <w:szCs w:val="24"/>
              </w:rPr>
              <w:t xml:space="preserve"> </w:t>
            </w:r>
            <w:r w:rsidR="00916ABA">
              <w:rPr>
                <w:rFonts w:ascii="Times New Roman" w:hAnsi="Times New Roman" w:cs="Times New Roman"/>
                <w:sz w:val="24"/>
                <w:szCs w:val="24"/>
              </w:rPr>
              <w:t>to</w:t>
            </w:r>
            <w:r w:rsidR="008D75A4">
              <w:rPr>
                <w:rFonts w:ascii="Times New Roman" w:hAnsi="Times New Roman" w:cs="Times New Roman"/>
                <w:sz w:val="24"/>
                <w:szCs w:val="24"/>
              </w:rPr>
              <w:t xml:space="preserve"> 1</w:t>
            </w:r>
            <w:r w:rsidR="00A37ADE">
              <w:rPr>
                <w:rFonts w:ascii="Times New Roman" w:hAnsi="Times New Roman" w:cs="Times New Roman"/>
                <w:sz w:val="24"/>
                <w:szCs w:val="24"/>
              </w:rPr>
              <w:t>05</w:t>
            </w:r>
            <w:r w:rsidR="008D75A4">
              <w:rPr>
                <w:rFonts w:ascii="Times New Roman" w:hAnsi="Times New Roman" w:cs="Times New Roman"/>
                <w:sz w:val="24"/>
                <w:szCs w:val="24"/>
              </w:rPr>
              <w:t>)</w:t>
            </w:r>
          </w:p>
        </w:tc>
        <w:tc>
          <w:tcPr>
            <w:tcW w:w="1444" w:type="pct"/>
          </w:tcPr>
          <w:p w14:paraId="6EA630CD" w14:textId="1AD5F8DF" w:rsidR="008D75A4" w:rsidRPr="00762F2B" w:rsidRDefault="00000772" w:rsidP="008D75A4">
            <w:pPr>
              <w:jc w:val="center"/>
              <w:rPr>
                <w:rFonts w:ascii="Times New Roman" w:hAnsi="Times New Roman" w:cs="Times New Roman"/>
                <w:sz w:val="24"/>
                <w:szCs w:val="24"/>
              </w:rPr>
            </w:pPr>
            <w:ins w:id="157" w:author="Mohammad Nayeem Hasan" w:date="2023-03-22T17:55:00Z">
              <w:r>
                <w:rPr>
                  <w:rFonts w:ascii="Times New Roman" w:hAnsi="Times New Roman" w:cs="Times New Roman"/>
                  <w:sz w:val="24"/>
                  <w:szCs w:val="24"/>
                </w:rPr>
                <w:t>21</w:t>
              </w:r>
            </w:ins>
            <w:del w:id="158" w:author="Mohammad Nayeem Hasan" w:date="2023-03-22T17:55:00Z">
              <w:r w:rsidR="006136CC" w:rsidDel="00000772">
                <w:rPr>
                  <w:rFonts w:ascii="Times New Roman" w:hAnsi="Times New Roman" w:cs="Times New Roman"/>
                  <w:sz w:val="24"/>
                  <w:szCs w:val="24"/>
                </w:rPr>
                <w:delText>18</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w:t>
            </w:r>
            <w:ins w:id="159" w:author="Mohammad Nayeem Hasan" w:date="2023-03-22T17:56:00Z">
              <w:r>
                <w:rPr>
                  <w:rFonts w:ascii="Times New Roman" w:hAnsi="Times New Roman" w:cs="Times New Roman"/>
                  <w:sz w:val="24"/>
                  <w:szCs w:val="24"/>
                </w:rPr>
                <w:t>112</w:t>
              </w:r>
            </w:ins>
            <w:del w:id="160" w:author="Mohammad Nayeem Hasan" w:date="2023-03-22T17:56:00Z">
              <w:r w:rsidR="006136CC" w:rsidDel="00000772">
                <w:rPr>
                  <w:rFonts w:ascii="Times New Roman" w:hAnsi="Times New Roman" w:cs="Times New Roman"/>
                  <w:sz w:val="24"/>
                  <w:szCs w:val="24"/>
                </w:rPr>
                <w:delText>79</w:delText>
              </w:r>
            </w:del>
            <w:r w:rsidR="008D75A4">
              <w:rPr>
                <w:rFonts w:ascii="Times New Roman" w:hAnsi="Times New Roman" w:cs="Times New Roman"/>
                <w:sz w:val="24"/>
                <w:szCs w:val="24"/>
              </w:rPr>
              <w:t xml:space="preserve"> </w:t>
            </w:r>
            <w:r w:rsidR="006136CC">
              <w:rPr>
                <w:rFonts w:ascii="Times New Roman" w:hAnsi="Times New Roman" w:cs="Times New Roman"/>
                <w:sz w:val="24"/>
                <w:szCs w:val="24"/>
              </w:rPr>
              <w:t>to</w:t>
            </w:r>
            <w:r w:rsidR="008D75A4">
              <w:rPr>
                <w:rFonts w:ascii="Times New Roman" w:hAnsi="Times New Roman" w:cs="Times New Roman"/>
                <w:sz w:val="24"/>
                <w:szCs w:val="24"/>
              </w:rPr>
              <w:t xml:space="preserve"> </w:t>
            </w:r>
            <w:r w:rsidR="006136CC">
              <w:rPr>
                <w:rFonts w:ascii="Times New Roman" w:hAnsi="Times New Roman" w:cs="Times New Roman"/>
                <w:sz w:val="24"/>
                <w:szCs w:val="24"/>
              </w:rPr>
              <w:t>1</w:t>
            </w:r>
            <w:ins w:id="161" w:author="Mohammad Nayeem Hasan" w:date="2023-03-22T17:57:00Z">
              <w:r>
                <w:rPr>
                  <w:rFonts w:ascii="Times New Roman" w:hAnsi="Times New Roman" w:cs="Times New Roman"/>
                  <w:sz w:val="24"/>
                  <w:szCs w:val="24"/>
                </w:rPr>
                <w:t>69</w:t>
              </w:r>
            </w:ins>
            <w:del w:id="162" w:author="Mohammad Nayeem Hasan" w:date="2023-03-22T17:57:00Z">
              <w:r w:rsidR="006136CC" w:rsidDel="00000772">
                <w:rPr>
                  <w:rFonts w:ascii="Times New Roman" w:hAnsi="Times New Roman" w:cs="Times New Roman"/>
                  <w:sz w:val="24"/>
                  <w:szCs w:val="24"/>
                </w:rPr>
                <w:delText>27</w:delText>
              </w:r>
            </w:del>
            <w:r w:rsidR="008D75A4">
              <w:rPr>
                <w:rFonts w:ascii="Times New Roman" w:hAnsi="Times New Roman" w:cs="Times New Roman"/>
                <w:sz w:val="24"/>
                <w:szCs w:val="24"/>
              </w:rPr>
              <w:t>)</w:t>
            </w:r>
          </w:p>
        </w:tc>
        <w:tc>
          <w:tcPr>
            <w:tcW w:w="1537" w:type="pct"/>
          </w:tcPr>
          <w:p w14:paraId="7F99045F" w14:textId="2886E1F6" w:rsidR="008D75A4" w:rsidRPr="00762F2B" w:rsidRDefault="004F59F2" w:rsidP="008D75A4">
            <w:pPr>
              <w:jc w:val="center"/>
              <w:rPr>
                <w:rFonts w:ascii="Times New Roman" w:hAnsi="Times New Roman" w:cs="Times New Roman"/>
                <w:sz w:val="24"/>
                <w:szCs w:val="24"/>
              </w:rPr>
            </w:pPr>
            <w:ins w:id="163" w:author="Mohammad Nayeem Hasan" w:date="2023-03-22T18:09:00Z">
              <w:r>
                <w:rPr>
                  <w:rFonts w:ascii="Times New Roman" w:hAnsi="Times New Roman" w:cs="Times New Roman"/>
                  <w:sz w:val="24"/>
                  <w:szCs w:val="24"/>
                </w:rPr>
                <w:t>18</w:t>
              </w:r>
            </w:ins>
            <w:del w:id="164" w:author="Mohammad Nayeem Hasan" w:date="2023-03-22T18:09:00Z">
              <w:r w:rsidR="00245BEB" w:rsidDel="004F59F2">
                <w:rPr>
                  <w:rFonts w:ascii="Times New Roman" w:hAnsi="Times New Roman" w:cs="Times New Roman"/>
                  <w:sz w:val="24"/>
                  <w:szCs w:val="24"/>
                </w:rPr>
                <w:delText>16</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w:t>
            </w:r>
            <w:ins w:id="165" w:author="Mohammad Nayeem Hasan" w:date="2023-03-22T18:10:00Z">
              <w:r>
                <w:rPr>
                  <w:rFonts w:ascii="Times New Roman" w:hAnsi="Times New Roman" w:cs="Times New Roman"/>
                  <w:sz w:val="24"/>
                  <w:szCs w:val="24"/>
                </w:rPr>
                <w:t>124</w:t>
              </w:r>
            </w:ins>
            <w:del w:id="166" w:author="Mohammad Nayeem Hasan" w:date="2023-03-22T18:10:00Z">
              <w:r w:rsidR="00245BEB" w:rsidDel="004F59F2">
                <w:rPr>
                  <w:rFonts w:ascii="Times New Roman" w:hAnsi="Times New Roman" w:cs="Times New Roman"/>
                  <w:sz w:val="24"/>
                  <w:szCs w:val="24"/>
                </w:rPr>
                <w:delText>93</w:delText>
              </w:r>
            </w:del>
            <w:r w:rsidR="008D75A4">
              <w:rPr>
                <w:rFonts w:ascii="Times New Roman" w:hAnsi="Times New Roman" w:cs="Times New Roman"/>
                <w:sz w:val="24"/>
                <w:szCs w:val="24"/>
              </w:rPr>
              <w:t xml:space="preserve"> </w:t>
            </w:r>
            <w:r w:rsidR="00245BEB">
              <w:rPr>
                <w:rFonts w:ascii="Times New Roman" w:hAnsi="Times New Roman" w:cs="Times New Roman"/>
                <w:sz w:val="24"/>
                <w:szCs w:val="24"/>
              </w:rPr>
              <w:t>to</w:t>
            </w:r>
            <w:r w:rsidR="008D75A4">
              <w:rPr>
                <w:rFonts w:ascii="Times New Roman" w:hAnsi="Times New Roman" w:cs="Times New Roman"/>
                <w:sz w:val="24"/>
                <w:szCs w:val="24"/>
              </w:rPr>
              <w:t xml:space="preserve"> </w:t>
            </w:r>
            <w:r w:rsidR="00394A18">
              <w:rPr>
                <w:rFonts w:ascii="Times New Roman" w:hAnsi="Times New Roman" w:cs="Times New Roman"/>
                <w:sz w:val="24"/>
                <w:szCs w:val="24"/>
              </w:rPr>
              <w:t>1</w:t>
            </w:r>
            <w:ins w:id="167" w:author="Mohammad Nayeem Hasan" w:date="2023-03-22T18:11:00Z">
              <w:r>
                <w:rPr>
                  <w:rFonts w:ascii="Times New Roman" w:hAnsi="Times New Roman" w:cs="Times New Roman"/>
                  <w:sz w:val="24"/>
                  <w:szCs w:val="24"/>
                </w:rPr>
                <w:t>60</w:t>
              </w:r>
            </w:ins>
            <w:del w:id="168" w:author="Mohammad Nayeem Hasan" w:date="2023-03-22T18:11:00Z">
              <w:r w:rsidR="00394A18" w:rsidDel="004F59F2">
                <w:rPr>
                  <w:rFonts w:ascii="Times New Roman" w:hAnsi="Times New Roman" w:cs="Times New Roman"/>
                  <w:sz w:val="24"/>
                  <w:szCs w:val="24"/>
                </w:rPr>
                <w:delText>27</w:delText>
              </w:r>
            </w:del>
            <w:r w:rsidR="008D75A4">
              <w:rPr>
                <w:rFonts w:ascii="Times New Roman" w:hAnsi="Times New Roman" w:cs="Times New Roman"/>
                <w:sz w:val="24"/>
                <w:szCs w:val="24"/>
              </w:rPr>
              <w:t>)</w:t>
            </w:r>
          </w:p>
        </w:tc>
      </w:tr>
      <w:tr w:rsidR="008D75A4" w:rsidRPr="00762F2B" w14:paraId="239B48E9" w14:textId="4EDE91AD" w:rsidTr="00BF33CE">
        <w:tc>
          <w:tcPr>
            <w:tcW w:w="575" w:type="pct"/>
          </w:tcPr>
          <w:p w14:paraId="52EF27A2" w14:textId="77777777" w:rsidR="008D75A4" w:rsidRPr="008B59BB" w:rsidRDefault="008D75A4" w:rsidP="008D75A4">
            <w:pPr>
              <w:jc w:val="center"/>
              <w:rPr>
                <w:rFonts w:ascii="Times New Roman" w:hAnsi="Times New Roman" w:cs="Times New Roman"/>
                <w:b/>
                <w:sz w:val="24"/>
                <w:szCs w:val="24"/>
              </w:rPr>
            </w:pPr>
            <w:r w:rsidRPr="008B59BB">
              <w:rPr>
                <w:rFonts w:ascii="Times New Roman" w:hAnsi="Times New Roman" w:cs="Times New Roman"/>
                <w:b/>
                <w:sz w:val="24"/>
                <w:szCs w:val="24"/>
              </w:rPr>
              <w:t>2030</w:t>
            </w:r>
          </w:p>
        </w:tc>
        <w:tc>
          <w:tcPr>
            <w:tcW w:w="1444" w:type="pct"/>
          </w:tcPr>
          <w:p w14:paraId="3BD0556F" w14:textId="79CC44F0" w:rsidR="008D75A4" w:rsidRPr="008B59BB" w:rsidRDefault="008D75A4" w:rsidP="008D75A4">
            <w:pPr>
              <w:jc w:val="center"/>
              <w:rPr>
                <w:rFonts w:ascii="Times New Roman" w:hAnsi="Times New Roman" w:cs="Times New Roman"/>
                <w:b/>
                <w:sz w:val="24"/>
                <w:szCs w:val="24"/>
              </w:rPr>
            </w:pPr>
            <w:r w:rsidRPr="005544B4">
              <w:rPr>
                <w:rFonts w:ascii="Times New Roman" w:hAnsi="Times New Roman" w:cs="Times New Roman"/>
                <w:b/>
                <w:sz w:val="24"/>
                <w:szCs w:val="24"/>
              </w:rPr>
              <w:t>2 (</w:t>
            </w:r>
            <w:r w:rsidR="00916ABA">
              <w:rPr>
                <w:rFonts w:ascii="Times New Roman" w:hAnsi="Times New Roman" w:cs="Times New Roman"/>
                <w:b/>
                <w:sz w:val="24"/>
                <w:szCs w:val="24"/>
              </w:rPr>
              <w:t>-104</w:t>
            </w:r>
            <w:r w:rsidRPr="005544B4">
              <w:rPr>
                <w:rFonts w:ascii="Times New Roman" w:hAnsi="Times New Roman" w:cs="Times New Roman"/>
                <w:b/>
                <w:sz w:val="24"/>
                <w:szCs w:val="24"/>
              </w:rPr>
              <w:t xml:space="preserve"> </w:t>
            </w:r>
            <w:r w:rsidR="00916ABA">
              <w:rPr>
                <w:rFonts w:ascii="Times New Roman" w:hAnsi="Times New Roman" w:cs="Times New Roman"/>
                <w:b/>
                <w:sz w:val="24"/>
                <w:szCs w:val="24"/>
              </w:rPr>
              <w:t>to</w:t>
            </w:r>
            <w:r w:rsidRPr="005544B4">
              <w:rPr>
                <w:rFonts w:ascii="Times New Roman" w:hAnsi="Times New Roman" w:cs="Times New Roman"/>
                <w:b/>
                <w:sz w:val="24"/>
                <w:szCs w:val="24"/>
              </w:rPr>
              <w:t xml:space="preserve"> </w:t>
            </w:r>
            <w:r w:rsidR="00A37ADE">
              <w:rPr>
                <w:rFonts w:ascii="Times New Roman" w:hAnsi="Times New Roman" w:cs="Times New Roman"/>
                <w:b/>
                <w:sz w:val="24"/>
                <w:szCs w:val="24"/>
              </w:rPr>
              <w:t>110</w:t>
            </w:r>
            <w:r w:rsidRPr="005544B4">
              <w:rPr>
                <w:rFonts w:ascii="Times New Roman" w:hAnsi="Times New Roman" w:cs="Times New Roman"/>
                <w:b/>
                <w:sz w:val="24"/>
                <w:szCs w:val="24"/>
              </w:rPr>
              <w:t>)</w:t>
            </w:r>
          </w:p>
        </w:tc>
        <w:tc>
          <w:tcPr>
            <w:tcW w:w="1444" w:type="pct"/>
          </w:tcPr>
          <w:p w14:paraId="1804B86B" w14:textId="131CED30" w:rsidR="008D75A4" w:rsidRPr="008B59BB" w:rsidRDefault="00000772" w:rsidP="008D75A4">
            <w:pPr>
              <w:jc w:val="center"/>
              <w:rPr>
                <w:rFonts w:ascii="Times New Roman" w:hAnsi="Times New Roman" w:cs="Times New Roman"/>
                <w:b/>
                <w:sz w:val="24"/>
                <w:szCs w:val="24"/>
              </w:rPr>
            </w:pPr>
            <w:ins w:id="169" w:author="Mohammad Nayeem Hasan" w:date="2023-03-22T17:55:00Z">
              <w:r>
                <w:rPr>
                  <w:rFonts w:ascii="Times New Roman" w:hAnsi="Times New Roman" w:cs="Times New Roman"/>
                  <w:b/>
                  <w:sz w:val="24"/>
                  <w:szCs w:val="24"/>
                </w:rPr>
                <w:t>8</w:t>
              </w:r>
            </w:ins>
            <w:del w:id="170" w:author="Mohammad Nayeem Hasan" w:date="2023-03-22T17:55:00Z">
              <w:r w:rsidR="006136CC" w:rsidDel="00000772">
                <w:rPr>
                  <w:rFonts w:ascii="Times New Roman" w:hAnsi="Times New Roman" w:cs="Times New Roman"/>
                  <w:b/>
                  <w:sz w:val="24"/>
                  <w:szCs w:val="24"/>
                </w:rPr>
                <w:delText>5</w:delText>
              </w:r>
            </w:del>
            <w:r w:rsidR="008D75A4" w:rsidRPr="008B59BB">
              <w:rPr>
                <w:rFonts w:ascii="Times New Roman" w:hAnsi="Times New Roman" w:cs="Times New Roman"/>
                <w:b/>
                <w:sz w:val="24"/>
                <w:szCs w:val="24"/>
              </w:rPr>
              <w:t xml:space="preserve"> (</w:t>
            </w:r>
            <w:r w:rsidR="006136CC">
              <w:rPr>
                <w:rFonts w:ascii="Times New Roman" w:hAnsi="Times New Roman" w:cs="Times New Roman"/>
                <w:b/>
                <w:sz w:val="24"/>
                <w:szCs w:val="24"/>
              </w:rPr>
              <w:t>-1</w:t>
            </w:r>
            <w:ins w:id="171" w:author="Mohammad Nayeem Hasan" w:date="2023-03-22T17:56:00Z">
              <w:r>
                <w:rPr>
                  <w:rFonts w:ascii="Times New Roman" w:hAnsi="Times New Roman" w:cs="Times New Roman"/>
                  <w:b/>
                  <w:sz w:val="24"/>
                  <w:szCs w:val="24"/>
                </w:rPr>
                <w:t>49</w:t>
              </w:r>
            </w:ins>
            <w:del w:id="172" w:author="Mohammad Nayeem Hasan" w:date="2023-03-22T17:56:00Z">
              <w:r w:rsidR="006136CC" w:rsidDel="00000772">
                <w:rPr>
                  <w:rFonts w:ascii="Times New Roman" w:hAnsi="Times New Roman" w:cs="Times New Roman"/>
                  <w:b/>
                  <w:sz w:val="24"/>
                  <w:szCs w:val="24"/>
                </w:rPr>
                <w:delText>07</w:delText>
              </w:r>
            </w:del>
            <w:r w:rsidR="008D75A4" w:rsidRPr="008B59BB">
              <w:rPr>
                <w:rFonts w:ascii="Times New Roman" w:hAnsi="Times New Roman" w:cs="Times New Roman"/>
                <w:b/>
                <w:sz w:val="24"/>
                <w:szCs w:val="24"/>
              </w:rPr>
              <w:t xml:space="preserve"> </w:t>
            </w:r>
            <w:r w:rsidR="006136CC">
              <w:rPr>
                <w:rFonts w:ascii="Times New Roman" w:hAnsi="Times New Roman" w:cs="Times New Roman"/>
                <w:b/>
                <w:sz w:val="24"/>
                <w:szCs w:val="24"/>
              </w:rPr>
              <w:t>to</w:t>
            </w:r>
            <w:r w:rsidR="008D75A4" w:rsidRPr="008B59BB">
              <w:rPr>
                <w:rFonts w:ascii="Times New Roman" w:hAnsi="Times New Roman" w:cs="Times New Roman"/>
                <w:b/>
                <w:sz w:val="24"/>
                <w:szCs w:val="24"/>
              </w:rPr>
              <w:t xml:space="preserve"> </w:t>
            </w:r>
            <w:r w:rsidR="006136CC">
              <w:rPr>
                <w:rFonts w:ascii="Times New Roman" w:hAnsi="Times New Roman" w:cs="Times New Roman"/>
                <w:b/>
                <w:sz w:val="24"/>
                <w:szCs w:val="24"/>
              </w:rPr>
              <w:t>1</w:t>
            </w:r>
            <w:ins w:id="173" w:author="Mohammad Nayeem Hasan" w:date="2023-03-22T17:57:00Z">
              <w:r w:rsidR="003078B9">
                <w:rPr>
                  <w:rFonts w:ascii="Times New Roman" w:hAnsi="Times New Roman" w:cs="Times New Roman"/>
                  <w:b/>
                  <w:sz w:val="24"/>
                  <w:szCs w:val="24"/>
                </w:rPr>
                <w:t>72</w:t>
              </w:r>
            </w:ins>
            <w:del w:id="174" w:author="Mohammad Nayeem Hasan" w:date="2023-03-22T17:57:00Z">
              <w:r w:rsidR="006136CC" w:rsidDel="003078B9">
                <w:rPr>
                  <w:rFonts w:ascii="Times New Roman" w:hAnsi="Times New Roman" w:cs="Times New Roman"/>
                  <w:b/>
                  <w:sz w:val="24"/>
                  <w:szCs w:val="24"/>
                </w:rPr>
                <w:delText>21</w:delText>
              </w:r>
            </w:del>
            <w:r w:rsidR="008D75A4" w:rsidRPr="008B59BB">
              <w:rPr>
                <w:rFonts w:ascii="Times New Roman" w:hAnsi="Times New Roman" w:cs="Times New Roman"/>
                <w:b/>
                <w:sz w:val="24"/>
                <w:szCs w:val="24"/>
              </w:rPr>
              <w:t>)</w:t>
            </w:r>
          </w:p>
        </w:tc>
        <w:tc>
          <w:tcPr>
            <w:tcW w:w="1537" w:type="pct"/>
          </w:tcPr>
          <w:p w14:paraId="23C5B264" w14:textId="516BBBAD" w:rsidR="008D75A4" w:rsidRPr="008B59BB" w:rsidRDefault="004F59F2" w:rsidP="008D75A4">
            <w:pPr>
              <w:jc w:val="center"/>
              <w:rPr>
                <w:rFonts w:ascii="Times New Roman" w:hAnsi="Times New Roman" w:cs="Times New Roman"/>
                <w:b/>
                <w:sz w:val="24"/>
                <w:szCs w:val="24"/>
              </w:rPr>
            </w:pPr>
            <w:ins w:id="175" w:author="Mohammad Nayeem Hasan" w:date="2023-03-22T18:10:00Z">
              <w:r>
                <w:rPr>
                  <w:rFonts w:ascii="Times New Roman" w:hAnsi="Times New Roman" w:cs="Times New Roman"/>
                  <w:b/>
                  <w:sz w:val="24"/>
                  <w:szCs w:val="24"/>
                </w:rPr>
                <w:t>2</w:t>
              </w:r>
            </w:ins>
            <w:del w:id="176" w:author="Mohammad Nayeem Hasan" w:date="2023-03-22T18:10:00Z">
              <w:r w:rsidR="00245BEB" w:rsidDel="004F59F2">
                <w:rPr>
                  <w:rFonts w:ascii="Times New Roman" w:hAnsi="Times New Roman" w:cs="Times New Roman"/>
                  <w:b/>
                  <w:sz w:val="24"/>
                  <w:szCs w:val="24"/>
                </w:rPr>
                <w:delText>0</w:delText>
              </w:r>
            </w:del>
            <w:r w:rsidR="008D75A4" w:rsidRPr="008B59BB">
              <w:rPr>
                <w:rFonts w:ascii="Times New Roman" w:hAnsi="Times New Roman" w:cs="Times New Roman"/>
                <w:b/>
                <w:sz w:val="24"/>
                <w:szCs w:val="24"/>
              </w:rPr>
              <w:t xml:space="preserve"> (</w:t>
            </w:r>
            <w:r w:rsidR="00245BEB">
              <w:rPr>
                <w:rFonts w:ascii="Times New Roman" w:hAnsi="Times New Roman" w:cs="Times New Roman"/>
                <w:b/>
                <w:sz w:val="24"/>
                <w:szCs w:val="24"/>
              </w:rPr>
              <w:t>-1</w:t>
            </w:r>
            <w:ins w:id="177" w:author="Mohammad Nayeem Hasan" w:date="2023-03-22T18:10:00Z">
              <w:r>
                <w:rPr>
                  <w:rFonts w:ascii="Times New Roman" w:hAnsi="Times New Roman" w:cs="Times New Roman"/>
                  <w:b/>
                  <w:sz w:val="24"/>
                  <w:szCs w:val="24"/>
                </w:rPr>
                <w:t>58</w:t>
              </w:r>
            </w:ins>
            <w:del w:id="178" w:author="Mohammad Nayeem Hasan" w:date="2023-03-22T18:10:00Z">
              <w:r w:rsidR="00245BEB" w:rsidDel="004F59F2">
                <w:rPr>
                  <w:rFonts w:ascii="Times New Roman" w:hAnsi="Times New Roman" w:cs="Times New Roman"/>
                  <w:b/>
                  <w:sz w:val="24"/>
                  <w:szCs w:val="24"/>
                </w:rPr>
                <w:delText>21</w:delText>
              </w:r>
            </w:del>
            <w:r w:rsidR="008D75A4" w:rsidRPr="008B59BB">
              <w:rPr>
                <w:rFonts w:ascii="Times New Roman" w:hAnsi="Times New Roman" w:cs="Times New Roman"/>
                <w:b/>
                <w:sz w:val="24"/>
                <w:szCs w:val="24"/>
              </w:rPr>
              <w:t xml:space="preserve"> </w:t>
            </w:r>
            <w:r w:rsidR="00245BEB">
              <w:rPr>
                <w:rFonts w:ascii="Times New Roman" w:hAnsi="Times New Roman" w:cs="Times New Roman"/>
                <w:b/>
                <w:sz w:val="24"/>
                <w:szCs w:val="24"/>
              </w:rPr>
              <w:t>to</w:t>
            </w:r>
            <w:r w:rsidR="008D75A4" w:rsidRPr="008B59BB">
              <w:rPr>
                <w:rFonts w:ascii="Times New Roman" w:hAnsi="Times New Roman" w:cs="Times New Roman"/>
                <w:b/>
                <w:sz w:val="24"/>
                <w:szCs w:val="24"/>
              </w:rPr>
              <w:t xml:space="preserve"> </w:t>
            </w:r>
            <w:r w:rsidR="00394A18">
              <w:rPr>
                <w:rFonts w:ascii="Times New Roman" w:hAnsi="Times New Roman" w:cs="Times New Roman"/>
                <w:b/>
                <w:sz w:val="24"/>
                <w:szCs w:val="24"/>
              </w:rPr>
              <w:t>1</w:t>
            </w:r>
            <w:ins w:id="179" w:author="Mohammad Nayeem Hasan" w:date="2023-03-22T18:11:00Z">
              <w:r>
                <w:rPr>
                  <w:rFonts w:ascii="Times New Roman" w:hAnsi="Times New Roman" w:cs="Times New Roman"/>
                  <w:b/>
                  <w:sz w:val="24"/>
                  <w:szCs w:val="24"/>
                </w:rPr>
                <w:t>62</w:t>
              </w:r>
            </w:ins>
            <w:del w:id="180" w:author="Mohammad Nayeem Hasan" w:date="2023-03-22T18:11:00Z">
              <w:r w:rsidR="00394A18" w:rsidDel="004F59F2">
                <w:rPr>
                  <w:rFonts w:ascii="Times New Roman" w:hAnsi="Times New Roman" w:cs="Times New Roman"/>
                  <w:b/>
                  <w:sz w:val="24"/>
                  <w:szCs w:val="24"/>
                </w:rPr>
                <w:delText>21</w:delText>
              </w:r>
            </w:del>
            <w:r w:rsidR="008D75A4" w:rsidRPr="008B59BB">
              <w:rPr>
                <w:rFonts w:ascii="Times New Roman" w:hAnsi="Times New Roman" w:cs="Times New Roman"/>
                <w:b/>
                <w:sz w:val="24"/>
                <w:szCs w:val="24"/>
              </w:rPr>
              <w:t>)</w:t>
            </w:r>
          </w:p>
        </w:tc>
      </w:tr>
      <w:tr w:rsidR="008B59BB" w:rsidRPr="00762F2B" w14:paraId="2FB46FAC" w14:textId="77777777" w:rsidTr="00BF33CE">
        <w:tc>
          <w:tcPr>
            <w:tcW w:w="575" w:type="pct"/>
          </w:tcPr>
          <w:p w14:paraId="43EC4E05" w14:textId="29D32AFE" w:rsidR="008B59BB" w:rsidRPr="005544B4" w:rsidRDefault="008B59BB" w:rsidP="008B59BB">
            <w:pPr>
              <w:jc w:val="center"/>
              <w:rPr>
                <w:rFonts w:ascii="Times New Roman" w:hAnsi="Times New Roman" w:cs="Times New Roman"/>
                <w:bCs/>
                <w:sz w:val="24"/>
                <w:szCs w:val="24"/>
              </w:rPr>
            </w:pPr>
            <w:r w:rsidRPr="005544B4">
              <w:rPr>
                <w:rFonts w:ascii="Times New Roman" w:hAnsi="Times New Roman" w:cs="Times New Roman"/>
                <w:bCs/>
                <w:sz w:val="24"/>
                <w:szCs w:val="24"/>
              </w:rPr>
              <w:t>2031</w:t>
            </w:r>
          </w:p>
        </w:tc>
        <w:tc>
          <w:tcPr>
            <w:tcW w:w="1444" w:type="pct"/>
          </w:tcPr>
          <w:p w14:paraId="5B79FD97" w14:textId="3232103D" w:rsidR="008B59BB" w:rsidRDefault="00916ABA" w:rsidP="008B59BB">
            <w:pPr>
              <w:jc w:val="center"/>
              <w:rPr>
                <w:rFonts w:ascii="Times New Roman" w:hAnsi="Times New Roman" w:cs="Times New Roman"/>
                <w:sz w:val="24"/>
                <w:szCs w:val="24"/>
              </w:rPr>
            </w:pPr>
            <w:r>
              <w:rPr>
                <w:rFonts w:ascii="Times New Roman" w:hAnsi="Times New Roman" w:cs="Times New Roman"/>
                <w:sz w:val="24"/>
                <w:szCs w:val="24"/>
              </w:rPr>
              <w:t>0</w:t>
            </w:r>
            <w:r w:rsidR="008B59BB">
              <w:rPr>
                <w:rFonts w:ascii="Times New Roman" w:hAnsi="Times New Roman" w:cs="Times New Roman"/>
                <w:sz w:val="24"/>
                <w:szCs w:val="24"/>
              </w:rPr>
              <w:t xml:space="preserve"> (</w:t>
            </w:r>
            <w:r>
              <w:rPr>
                <w:rFonts w:ascii="Times New Roman" w:hAnsi="Times New Roman" w:cs="Times New Roman"/>
                <w:sz w:val="24"/>
                <w:szCs w:val="24"/>
              </w:rPr>
              <w:t>-120</w:t>
            </w:r>
            <w:r w:rsidR="008B59BB">
              <w:rPr>
                <w:rFonts w:ascii="Times New Roman" w:hAnsi="Times New Roman" w:cs="Times New Roman"/>
                <w:sz w:val="24"/>
                <w:szCs w:val="24"/>
              </w:rPr>
              <w:t xml:space="preserve"> </w:t>
            </w:r>
            <w:r>
              <w:rPr>
                <w:rFonts w:ascii="Times New Roman" w:hAnsi="Times New Roman" w:cs="Times New Roman"/>
                <w:sz w:val="24"/>
                <w:szCs w:val="24"/>
              </w:rPr>
              <w:t>to</w:t>
            </w:r>
            <w:r w:rsidR="008B59BB">
              <w:rPr>
                <w:rFonts w:ascii="Times New Roman" w:hAnsi="Times New Roman" w:cs="Times New Roman"/>
                <w:sz w:val="24"/>
                <w:szCs w:val="24"/>
              </w:rPr>
              <w:t xml:space="preserve"> 1</w:t>
            </w:r>
            <w:r w:rsidR="00A37ADE">
              <w:rPr>
                <w:rFonts w:ascii="Times New Roman" w:hAnsi="Times New Roman" w:cs="Times New Roman"/>
                <w:sz w:val="24"/>
                <w:szCs w:val="24"/>
              </w:rPr>
              <w:t>14</w:t>
            </w:r>
            <w:r w:rsidR="008B59BB">
              <w:rPr>
                <w:rFonts w:ascii="Times New Roman" w:hAnsi="Times New Roman" w:cs="Times New Roman"/>
                <w:sz w:val="24"/>
                <w:szCs w:val="24"/>
              </w:rPr>
              <w:t>)</w:t>
            </w:r>
          </w:p>
        </w:tc>
        <w:tc>
          <w:tcPr>
            <w:tcW w:w="1444" w:type="pct"/>
          </w:tcPr>
          <w:p w14:paraId="720279A5" w14:textId="5085CCFF" w:rsidR="008B59BB" w:rsidRDefault="00000772" w:rsidP="008B59BB">
            <w:pPr>
              <w:jc w:val="center"/>
              <w:rPr>
                <w:rFonts w:ascii="Times New Roman" w:hAnsi="Times New Roman" w:cs="Times New Roman"/>
                <w:b/>
                <w:sz w:val="24"/>
                <w:szCs w:val="24"/>
              </w:rPr>
            </w:pPr>
            <w:ins w:id="181" w:author="Mohammad Nayeem Hasan" w:date="2023-03-22T17:55:00Z">
              <w:r>
                <w:rPr>
                  <w:rFonts w:ascii="Times New Roman" w:hAnsi="Times New Roman" w:cs="Times New Roman"/>
                  <w:sz w:val="24"/>
                  <w:szCs w:val="24"/>
                </w:rPr>
                <w:t>3</w:t>
              </w:r>
            </w:ins>
            <w:del w:id="182" w:author="Mohammad Nayeem Hasan" w:date="2023-03-22T17:55:00Z">
              <w:r w:rsidR="006136CC" w:rsidDel="00000772">
                <w:rPr>
                  <w:rFonts w:ascii="Times New Roman" w:hAnsi="Times New Roman" w:cs="Times New Roman"/>
                  <w:sz w:val="24"/>
                  <w:szCs w:val="24"/>
                </w:rPr>
                <w:delText>0</w:delText>
              </w:r>
            </w:del>
            <w:r w:rsidR="008B59BB">
              <w:rPr>
                <w:rFonts w:ascii="Times New Roman" w:hAnsi="Times New Roman" w:cs="Times New Roman"/>
                <w:sz w:val="24"/>
                <w:szCs w:val="24"/>
              </w:rPr>
              <w:t xml:space="preserve"> (</w:t>
            </w:r>
            <w:r w:rsidR="006136CC">
              <w:rPr>
                <w:rFonts w:ascii="Times New Roman" w:hAnsi="Times New Roman" w:cs="Times New Roman"/>
                <w:sz w:val="24"/>
                <w:szCs w:val="24"/>
              </w:rPr>
              <w:t>-1</w:t>
            </w:r>
            <w:ins w:id="183" w:author="Mohammad Nayeem Hasan" w:date="2023-03-22T17:56:00Z">
              <w:r>
                <w:rPr>
                  <w:rFonts w:ascii="Times New Roman" w:hAnsi="Times New Roman" w:cs="Times New Roman"/>
                  <w:sz w:val="24"/>
                  <w:szCs w:val="24"/>
                </w:rPr>
                <w:t>77</w:t>
              </w:r>
            </w:ins>
            <w:del w:id="184" w:author="Mohammad Nayeem Hasan" w:date="2023-03-22T17:56:00Z">
              <w:r w:rsidR="006136CC" w:rsidDel="00000772">
                <w:rPr>
                  <w:rFonts w:ascii="Times New Roman" w:hAnsi="Times New Roman" w:cs="Times New Roman"/>
                  <w:sz w:val="24"/>
                  <w:szCs w:val="24"/>
                </w:rPr>
                <w:delText>26</w:delText>
              </w:r>
            </w:del>
            <w:r w:rsidR="008B59BB">
              <w:rPr>
                <w:rFonts w:ascii="Times New Roman" w:hAnsi="Times New Roman" w:cs="Times New Roman"/>
                <w:sz w:val="24"/>
                <w:szCs w:val="24"/>
              </w:rPr>
              <w:t xml:space="preserve"> </w:t>
            </w:r>
            <w:r w:rsidR="006136CC">
              <w:rPr>
                <w:rFonts w:ascii="Times New Roman" w:hAnsi="Times New Roman" w:cs="Times New Roman"/>
                <w:sz w:val="24"/>
                <w:szCs w:val="24"/>
              </w:rPr>
              <w:t>to</w:t>
            </w:r>
            <w:r w:rsidR="008B59BB">
              <w:rPr>
                <w:rFonts w:ascii="Times New Roman" w:hAnsi="Times New Roman" w:cs="Times New Roman"/>
                <w:sz w:val="24"/>
                <w:szCs w:val="24"/>
              </w:rPr>
              <w:t xml:space="preserve"> </w:t>
            </w:r>
            <w:r w:rsidR="006136CC">
              <w:rPr>
                <w:rFonts w:ascii="Times New Roman" w:hAnsi="Times New Roman" w:cs="Times New Roman"/>
                <w:sz w:val="24"/>
                <w:szCs w:val="24"/>
              </w:rPr>
              <w:t>1</w:t>
            </w:r>
            <w:ins w:id="185" w:author="Mohammad Nayeem Hasan" w:date="2023-03-22T17:57:00Z">
              <w:r w:rsidR="003078B9">
                <w:rPr>
                  <w:rFonts w:ascii="Times New Roman" w:hAnsi="Times New Roman" w:cs="Times New Roman"/>
                  <w:sz w:val="24"/>
                  <w:szCs w:val="24"/>
                </w:rPr>
                <w:t>86</w:t>
              </w:r>
            </w:ins>
            <w:del w:id="186" w:author="Mohammad Nayeem Hasan" w:date="2023-03-22T17:57:00Z">
              <w:r w:rsidR="006136CC" w:rsidDel="003078B9">
                <w:rPr>
                  <w:rFonts w:ascii="Times New Roman" w:hAnsi="Times New Roman" w:cs="Times New Roman"/>
                  <w:sz w:val="24"/>
                  <w:szCs w:val="24"/>
                </w:rPr>
                <w:delText>24</w:delText>
              </w:r>
            </w:del>
            <w:r w:rsidR="008B59BB">
              <w:rPr>
                <w:rFonts w:ascii="Times New Roman" w:hAnsi="Times New Roman" w:cs="Times New Roman"/>
                <w:sz w:val="24"/>
                <w:szCs w:val="24"/>
              </w:rPr>
              <w:t>)</w:t>
            </w:r>
          </w:p>
        </w:tc>
        <w:tc>
          <w:tcPr>
            <w:tcW w:w="1537" w:type="pct"/>
          </w:tcPr>
          <w:p w14:paraId="6401AF71" w14:textId="537F22D9" w:rsidR="008B59BB" w:rsidRPr="00762F2B" w:rsidRDefault="00245BEB" w:rsidP="008B59BB">
            <w:pPr>
              <w:jc w:val="center"/>
              <w:rPr>
                <w:rFonts w:ascii="Times New Roman" w:hAnsi="Times New Roman" w:cs="Times New Roman"/>
                <w:b/>
                <w:sz w:val="24"/>
                <w:szCs w:val="24"/>
              </w:rPr>
            </w:pPr>
            <w:r>
              <w:rPr>
                <w:rFonts w:ascii="Times New Roman" w:hAnsi="Times New Roman" w:cs="Times New Roman"/>
                <w:sz w:val="24"/>
                <w:szCs w:val="24"/>
              </w:rPr>
              <w:t>0</w:t>
            </w:r>
            <w:r w:rsidR="008B59BB">
              <w:rPr>
                <w:rFonts w:ascii="Times New Roman" w:hAnsi="Times New Roman" w:cs="Times New Roman"/>
                <w:sz w:val="24"/>
                <w:szCs w:val="24"/>
              </w:rPr>
              <w:t xml:space="preserve"> (</w:t>
            </w:r>
            <w:r>
              <w:rPr>
                <w:rFonts w:ascii="Times New Roman" w:hAnsi="Times New Roman" w:cs="Times New Roman"/>
                <w:sz w:val="24"/>
                <w:szCs w:val="24"/>
              </w:rPr>
              <w:t>-1</w:t>
            </w:r>
            <w:ins w:id="187" w:author="Mohammad Nayeem Hasan" w:date="2023-03-22T18:10:00Z">
              <w:r w:rsidR="004F59F2">
                <w:rPr>
                  <w:rFonts w:ascii="Times New Roman" w:hAnsi="Times New Roman" w:cs="Times New Roman"/>
                  <w:sz w:val="24"/>
                  <w:szCs w:val="24"/>
                </w:rPr>
                <w:t>83</w:t>
              </w:r>
            </w:ins>
            <w:del w:id="188" w:author="Mohammad Nayeem Hasan" w:date="2023-03-22T18:10:00Z">
              <w:r w:rsidDel="004F59F2">
                <w:rPr>
                  <w:rFonts w:ascii="Times New Roman" w:hAnsi="Times New Roman" w:cs="Times New Roman"/>
                  <w:sz w:val="24"/>
                  <w:szCs w:val="24"/>
                </w:rPr>
                <w:delText>39</w:delText>
              </w:r>
            </w:del>
            <w:r w:rsidR="008B59BB">
              <w:rPr>
                <w:rFonts w:ascii="Times New Roman" w:hAnsi="Times New Roman" w:cs="Times New Roman"/>
                <w:sz w:val="24"/>
                <w:szCs w:val="24"/>
              </w:rPr>
              <w:t xml:space="preserve"> </w:t>
            </w:r>
            <w:r>
              <w:rPr>
                <w:rFonts w:ascii="Times New Roman" w:hAnsi="Times New Roman" w:cs="Times New Roman"/>
                <w:sz w:val="24"/>
                <w:szCs w:val="24"/>
              </w:rPr>
              <w:t>to</w:t>
            </w:r>
            <w:r w:rsidR="008B59BB">
              <w:rPr>
                <w:rFonts w:ascii="Times New Roman" w:hAnsi="Times New Roman" w:cs="Times New Roman"/>
                <w:sz w:val="24"/>
                <w:szCs w:val="24"/>
              </w:rPr>
              <w:t xml:space="preserve"> </w:t>
            </w:r>
            <w:r w:rsidR="00394A18">
              <w:rPr>
                <w:rFonts w:ascii="Times New Roman" w:hAnsi="Times New Roman" w:cs="Times New Roman"/>
                <w:sz w:val="24"/>
                <w:szCs w:val="24"/>
              </w:rPr>
              <w:t>1</w:t>
            </w:r>
            <w:ins w:id="189" w:author="Mohammad Nayeem Hasan" w:date="2023-03-22T18:11:00Z">
              <w:r w:rsidR="004F59F2">
                <w:rPr>
                  <w:rFonts w:ascii="Times New Roman" w:hAnsi="Times New Roman" w:cs="Times New Roman"/>
                  <w:sz w:val="24"/>
                  <w:szCs w:val="24"/>
                </w:rPr>
                <w:t>74</w:t>
              </w:r>
            </w:ins>
            <w:del w:id="190" w:author="Mohammad Nayeem Hasan" w:date="2023-03-22T18:11:00Z">
              <w:r w:rsidR="00394A18" w:rsidDel="004F59F2">
                <w:rPr>
                  <w:rFonts w:ascii="Times New Roman" w:hAnsi="Times New Roman" w:cs="Times New Roman"/>
                  <w:sz w:val="24"/>
                  <w:szCs w:val="24"/>
                </w:rPr>
                <w:delText>24</w:delText>
              </w:r>
            </w:del>
            <w:r w:rsidR="008B59BB">
              <w:rPr>
                <w:rFonts w:ascii="Times New Roman" w:hAnsi="Times New Roman" w:cs="Times New Roman"/>
                <w:sz w:val="24"/>
                <w:szCs w:val="24"/>
              </w:rPr>
              <w:t>)</w:t>
            </w:r>
          </w:p>
        </w:tc>
      </w:tr>
      <w:tr w:rsidR="008B59BB" w:rsidRPr="00762F2B" w14:paraId="50B6C45B" w14:textId="77777777" w:rsidTr="00BF33CE">
        <w:tc>
          <w:tcPr>
            <w:tcW w:w="575" w:type="pct"/>
          </w:tcPr>
          <w:p w14:paraId="19D62449" w14:textId="09EA4E2C" w:rsidR="008B59BB" w:rsidRPr="005544B4" w:rsidRDefault="008B59BB" w:rsidP="008B59BB">
            <w:pPr>
              <w:jc w:val="center"/>
              <w:rPr>
                <w:rFonts w:ascii="Times New Roman" w:hAnsi="Times New Roman" w:cs="Times New Roman"/>
                <w:bCs/>
                <w:sz w:val="24"/>
                <w:szCs w:val="24"/>
              </w:rPr>
            </w:pPr>
            <w:r w:rsidRPr="005544B4">
              <w:rPr>
                <w:rFonts w:ascii="Times New Roman" w:hAnsi="Times New Roman" w:cs="Times New Roman"/>
                <w:bCs/>
                <w:sz w:val="24"/>
                <w:szCs w:val="24"/>
              </w:rPr>
              <w:t>2032</w:t>
            </w:r>
          </w:p>
        </w:tc>
        <w:tc>
          <w:tcPr>
            <w:tcW w:w="1444" w:type="pct"/>
          </w:tcPr>
          <w:p w14:paraId="473ACCFA" w14:textId="22885ED9" w:rsidR="008B59BB" w:rsidRDefault="00916ABA" w:rsidP="008B59BB">
            <w:pPr>
              <w:jc w:val="center"/>
              <w:rPr>
                <w:rFonts w:ascii="Times New Roman" w:hAnsi="Times New Roman" w:cs="Times New Roman"/>
                <w:sz w:val="24"/>
                <w:szCs w:val="24"/>
              </w:rPr>
            </w:pPr>
            <w:r>
              <w:rPr>
                <w:rFonts w:ascii="Times New Roman" w:hAnsi="Times New Roman" w:cs="Times New Roman"/>
                <w:sz w:val="24"/>
                <w:szCs w:val="24"/>
              </w:rPr>
              <w:t>0</w:t>
            </w:r>
            <w:r w:rsidR="008B59BB">
              <w:rPr>
                <w:rFonts w:ascii="Times New Roman" w:hAnsi="Times New Roman" w:cs="Times New Roman"/>
                <w:sz w:val="24"/>
                <w:szCs w:val="24"/>
              </w:rPr>
              <w:t xml:space="preserve"> (</w:t>
            </w:r>
            <w:r>
              <w:rPr>
                <w:rFonts w:ascii="Times New Roman" w:hAnsi="Times New Roman" w:cs="Times New Roman"/>
                <w:sz w:val="24"/>
                <w:szCs w:val="24"/>
              </w:rPr>
              <w:t>-136</w:t>
            </w:r>
            <w:r w:rsidR="008B59BB">
              <w:rPr>
                <w:rFonts w:ascii="Times New Roman" w:hAnsi="Times New Roman" w:cs="Times New Roman"/>
                <w:sz w:val="24"/>
                <w:szCs w:val="24"/>
              </w:rPr>
              <w:t xml:space="preserve"> </w:t>
            </w:r>
            <w:r>
              <w:rPr>
                <w:rFonts w:ascii="Times New Roman" w:hAnsi="Times New Roman" w:cs="Times New Roman"/>
                <w:sz w:val="24"/>
                <w:szCs w:val="24"/>
              </w:rPr>
              <w:t>to</w:t>
            </w:r>
            <w:r w:rsidR="008B59BB">
              <w:rPr>
                <w:rFonts w:ascii="Times New Roman" w:hAnsi="Times New Roman" w:cs="Times New Roman"/>
                <w:sz w:val="24"/>
                <w:szCs w:val="24"/>
              </w:rPr>
              <w:t xml:space="preserve"> 1</w:t>
            </w:r>
            <w:r w:rsidR="00A37ADE">
              <w:rPr>
                <w:rFonts w:ascii="Times New Roman" w:hAnsi="Times New Roman" w:cs="Times New Roman"/>
                <w:sz w:val="24"/>
                <w:szCs w:val="24"/>
              </w:rPr>
              <w:t>18</w:t>
            </w:r>
            <w:r w:rsidR="008B59BB">
              <w:rPr>
                <w:rFonts w:ascii="Times New Roman" w:hAnsi="Times New Roman" w:cs="Times New Roman"/>
                <w:sz w:val="24"/>
                <w:szCs w:val="24"/>
              </w:rPr>
              <w:t>)</w:t>
            </w:r>
          </w:p>
        </w:tc>
        <w:tc>
          <w:tcPr>
            <w:tcW w:w="1444" w:type="pct"/>
          </w:tcPr>
          <w:p w14:paraId="35D65F19" w14:textId="64B06B35" w:rsidR="008B59BB" w:rsidRDefault="006136CC" w:rsidP="008B59BB">
            <w:pPr>
              <w:jc w:val="center"/>
              <w:rPr>
                <w:rFonts w:ascii="Times New Roman" w:hAnsi="Times New Roman" w:cs="Times New Roman"/>
                <w:b/>
                <w:sz w:val="24"/>
                <w:szCs w:val="24"/>
              </w:rPr>
            </w:pPr>
            <w:r>
              <w:rPr>
                <w:rFonts w:ascii="Times New Roman" w:hAnsi="Times New Roman" w:cs="Times New Roman"/>
                <w:sz w:val="24"/>
                <w:szCs w:val="24"/>
              </w:rPr>
              <w:t>0</w:t>
            </w:r>
            <w:r w:rsidR="008B59BB">
              <w:rPr>
                <w:rFonts w:ascii="Times New Roman" w:hAnsi="Times New Roman" w:cs="Times New Roman"/>
                <w:sz w:val="24"/>
                <w:szCs w:val="24"/>
              </w:rPr>
              <w:t xml:space="preserve"> (</w:t>
            </w:r>
            <w:r>
              <w:rPr>
                <w:rFonts w:ascii="Times New Roman" w:hAnsi="Times New Roman" w:cs="Times New Roman"/>
                <w:sz w:val="24"/>
                <w:szCs w:val="24"/>
              </w:rPr>
              <w:t>-</w:t>
            </w:r>
            <w:ins w:id="191" w:author="Mohammad Nayeem Hasan" w:date="2023-03-22T17:56:00Z">
              <w:r w:rsidR="00000772">
                <w:rPr>
                  <w:rFonts w:ascii="Times New Roman" w:hAnsi="Times New Roman" w:cs="Times New Roman"/>
                  <w:sz w:val="24"/>
                  <w:szCs w:val="24"/>
                </w:rPr>
                <w:t>206</w:t>
              </w:r>
            </w:ins>
            <w:del w:id="192" w:author="Mohammad Nayeem Hasan" w:date="2023-03-22T17:56:00Z">
              <w:r w:rsidDel="00000772">
                <w:rPr>
                  <w:rFonts w:ascii="Times New Roman" w:hAnsi="Times New Roman" w:cs="Times New Roman"/>
                  <w:sz w:val="24"/>
                  <w:szCs w:val="24"/>
                </w:rPr>
                <w:delText>136</w:delText>
              </w:r>
            </w:del>
            <w:r w:rsidR="008B59BB">
              <w:rPr>
                <w:rFonts w:ascii="Times New Roman" w:hAnsi="Times New Roman" w:cs="Times New Roman"/>
                <w:sz w:val="24"/>
                <w:szCs w:val="24"/>
              </w:rPr>
              <w:t xml:space="preserve"> </w:t>
            </w:r>
            <w:r>
              <w:rPr>
                <w:rFonts w:ascii="Times New Roman" w:hAnsi="Times New Roman" w:cs="Times New Roman"/>
                <w:sz w:val="24"/>
                <w:szCs w:val="24"/>
              </w:rPr>
              <w:t>to</w:t>
            </w:r>
            <w:r w:rsidR="008B59BB">
              <w:rPr>
                <w:rFonts w:ascii="Times New Roman" w:hAnsi="Times New Roman" w:cs="Times New Roman"/>
                <w:sz w:val="24"/>
                <w:szCs w:val="24"/>
              </w:rPr>
              <w:t xml:space="preserve"> </w:t>
            </w:r>
            <w:ins w:id="193" w:author="Mohammad Nayeem Hasan" w:date="2023-03-22T17:57:00Z">
              <w:r w:rsidR="003078B9">
                <w:rPr>
                  <w:rFonts w:ascii="Times New Roman" w:hAnsi="Times New Roman" w:cs="Times New Roman"/>
                  <w:sz w:val="24"/>
                  <w:szCs w:val="24"/>
                </w:rPr>
                <w:t>202</w:t>
              </w:r>
            </w:ins>
            <w:del w:id="194" w:author="Mohammad Nayeem Hasan" w:date="2023-03-22T17:57:00Z">
              <w:r w:rsidDel="003078B9">
                <w:rPr>
                  <w:rFonts w:ascii="Times New Roman" w:hAnsi="Times New Roman" w:cs="Times New Roman"/>
                  <w:sz w:val="24"/>
                  <w:szCs w:val="24"/>
                </w:rPr>
                <w:delText>135</w:delText>
              </w:r>
            </w:del>
            <w:r w:rsidR="008B59BB">
              <w:rPr>
                <w:rFonts w:ascii="Times New Roman" w:hAnsi="Times New Roman" w:cs="Times New Roman"/>
                <w:sz w:val="24"/>
                <w:szCs w:val="24"/>
              </w:rPr>
              <w:t>)</w:t>
            </w:r>
          </w:p>
        </w:tc>
        <w:tc>
          <w:tcPr>
            <w:tcW w:w="1537" w:type="pct"/>
          </w:tcPr>
          <w:p w14:paraId="7C0B1879" w14:textId="5DB92139" w:rsidR="008B59BB" w:rsidRPr="00762F2B" w:rsidRDefault="00245BEB" w:rsidP="008B59BB">
            <w:pPr>
              <w:jc w:val="center"/>
              <w:rPr>
                <w:rFonts w:ascii="Times New Roman" w:hAnsi="Times New Roman" w:cs="Times New Roman"/>
                <w:b/>
                <w:sz w:val="24"/>
                <w:szCs w:val="24"/>
              </w:rPr>
            </w:pPr>
            <w:r>
              <w:rPr>
                <w:rFonts w:ascii="Times New Roman" w:hAnsi="Times New Roman" w:cs="Times New Roman"/>
                <w:sz w:val="24"/>
                <w:szCs w:val="24"/>
              </w:rPr>
              <w:t>0</w:t>
            </w:r>
            <w:r w:rsidR="008B59BB">
              <w:rPr>
                <w:rFonts w:ascii="Times New Roman" w:hAnsi="Times New Roman" w:cs="Times New Roman"/>
                <w:sz w:val="24"/>
                <w:szCs w:val="24"/>
              </w:rPr>
              <w:t xml:space="preserve"> (</w:t>
            </w:r>
            <w:r>
              <w:rPr>
                <w:rFonts w:ascii="Times New Roman" w:hAnsi="Times New Roman" w:cs="Times New Roman"/>
                <w:sz w:val="24"/>
                <w:szCs w:val="24"/>
              </w:rPr>
              <w:t>-</w:t>
            </w:r>
            <w:ins w:id="195" w:author="Mohammad Nayeem Hasan" w:date="2023-03-22T18:10:00Z">
              <w:r w:rsidR="004F59F2">
                <w:rPr>
                  <w:rFonts w:ascii="Times New Roman" w:hAnsi="Times New Roman" w:cs="Times New Roman"/>
                  <w:sz w:val="24"/>
                  <w:szCs w:val="24"/>
                </w:rPr>
                <w:t>208</w:t>
              </w:r>
            </w:ins>
            <w:del w:id="196" w:author="Mohammad Nayeem Hasan" w:date="2023-03-22T18:10:00Z">
              <w:r w:rsidDel="004F59F2">
                <w:rPr>
                  <w:rFonts w:ascii="Times New Roman" w:hAnsi="Times New Roman" w:cs="Times New Roman"/>
                  <w:sz w:val="24"/>
                  <w:szCs w:val="24"/>
                </w:rPr>
                <w:delText>149</w:delText>
              </w:r>
            </w:del>
            <w:r w:rsidR="008B59BB">
              <w:rPr>
                <w:rFonts w:ascii="Times New Roman" w:hAnsi="Times New Roman" w:cs="Times New Roman"/>
                <w:sz w:val="24"/>
                <w:szCs w:val="24"/>
              </w:rPr>
              <w:t xml:space="preserve"> </w:t>
            </w:r>
            <w:r>
              <w:rPr>
                <w:rFonts w:ascii="Times New Roman" w:hAnsi="Times New Roman" w:cs="Times New Roman"/>
                <w:sz w:val="24"/>
                <w:szCs w:val="24"/>
              </w:rPr>
              <w:t>to</w:t>
            </w:r>
            <w:r w:rsidR="008B59BB">
              <w:rPr>
                <w:rFonts w:ascii="Times New Roman" w:hAnsi="Times New Roman" w:cs="Times New Roman"/>
                <w:sz w:val="24"/>
                <w:szCs w:val="24"/>
              </w:rPr>
              <w:t xml:space="preserve"> </w:t>
            </w:r>
            <w:r w:rsidR="00394A18">
              <w:rPr>
                <w:rFonts w:ascii="Times New Roman" w:hAnsi="Times New Roman" w:cs="Times New Roman"/>
                <w:sz w:val="24"/>
                <w:szCs w:val="24"/>
              </w:rPr>
              <w:t>1</w:t>
            </w:r>
            <w:ins w:id="197" w:author="Mohammad Nayeem Hasan" w:date="2023-03-22T18:11:00Z">
              <w:r w:rsidR="004F59F2">
                <w:rPr>
                  <w:rFonts w:ascii="Times New Roman" w:hAnsi="Times New Roman" w:cs="Times New Roman"/>
                  <w:sz w:val="24"/>
                  <w:szCs w:val="24"/>
                </w:rPr>
                <w:t>87</w:t>
              </w:r>
            </w:ins>
            <w:del w:id="198" w:author="Mohammad Nayeem Hasan" w:date="2023-03-22T18:11:00Z">
              <w:r w:rsidR="00394A18" w:rsidDel="004F59F2">
                <w:rPr>
                  <w:rFonts w:ascii="Times New Roman" w:hAnsi="Times New Roman" w:cs="Times New Roman"/>
                  <w:sz w:val="24"/>
                  <w:szCs w:val="24"/>
                </w:rPr>
                <w:delText>35</w:delText>
              </w:r>
            </w:del>
            <w:r w:rsidR="008B59BB">
              <w:rPr>
                <w:rFonts w:ascii="Times New Roman" w:hAnsi="Times New Roman" w:cs="Times New Roman"/>
                <w:sz w:val="24"/>
                <w:szCs w:val="24"/>
              </w:rPr>
              <w:t>)</w:t>
            </w:r>
          </w:p>
        </w:tc>
      </w:tr>
    </w:tbl>
    <w:p w14:paraId="739E2B8A" w14:textId="77777777" w:rsidR="00096BC9" w:rsidRPr="00762F2B" w:rsidRDefault="00096BC9" w:rsidP="00762F2B">
      <w:pPr>
        <w:spacing w:after="0" w:line="240" w:lineRule="auto"/>
        <w:jc w:val="both"/>
        <w:rPr>
          <w:rFonts w:ascii="Times New Roman" w:hAnsi="Times New Roman" w:cs="Times New Roman"/>
          <w:sz w:val="24"/>
          <w:szCs w:val="24"/>
        </w:rPr>
      </w:pPr>
    </w:p>
    <w:p w14:paraId="103C67FF" w14:textId="3D6AA157" w:rsidR="000030E8" w:rsidRPr="009870F9" w:rsidRDefault="009870F9"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forecasting found that if the declining trend</w:t>
      </w:r>
      <w:r w:rsidR="008D3C02" w:rsidRPr="009870F9">
        <w:rPr>
          <w:rFonts w:ascii="Times New Roman" w:hAnsi="Times New Roman" w:cs="Times New Roman"/>
          <w:sz w:val="24"/>
          <w:szCs w:val="24"/>
        </w:rPr>
        <w:t xml:space="preserve"> </w:t>
      </w:r>
      <w:r>
        <w:rPr>
          <w:rFonts w:ascii="Times New Roman" w:hAnsi="Times New Roman" w:cs="Times New Roman"/>
          <w:sz w:val="24"/>
          <w:szCs w:val="24"/>
        </w:rPr>
        <w:t xml:space="preserve">of rabies cases </w:t>
      </w:r>
      <w:r w:rsidR="008D3C02" w:rsidRPr="009870F9">
        <w:rPr>
          <w:rFonts w:ascii="Times New Roman" w:hAnsi="Times New Roman" w:cs="Times New Roman"/>
          <w:sz w:val="24"/>
          <w:szCs w:val="24"/>
        </w:rPr>
        <w:t>continue</w:t>
      </w:r>
      <w:r>
        <w:rPr>
          <w:rFonts w:ascii="Times New Roman" w:hAnsi="Times New Roman" w:cs="Times New Roman"/>
          <w:sz w:val="24"/>
          <w:szCs w:val="24"/>
        </w:rPr>
        <w:t xml:space="preserve">s, Bangladesh would obtain </w:t>
      </w:r>
      <w:r w:rsidR="00F447D7">
        <w:rPr>
          <w:rFonts w:ascii="Times New Roman" w:hAnsi="Times New Roman" w:cs="Times New Roman"/>
          <w:sz w:val="24"/>
          <w:szCs w:val="24"/>
        </w:rPr>
        <w:t xml:space="preserve">2, </w:t>
      </w:r>
      <w:ins w:id="199" w:author="Mohammad Nayeem Hasan" w:date="2023-03-22T18:18:00Z">
        <w:r w:rsidR="001E7B22">
          <w:rPr>
            <w:rFonts w:ascii="Times New Roman" w:hAnsi="Times New Roman" w:cs="Times New Roman"/>
            <w:sz w:val="24"/>
            <w:szCs w:val="24"/>
          </w:rPr>
          <w:t xml:space="preserve">and </w:t>
        </w:r>
      </w:ins>
      <w:ins w:id="200" w:author="Mohammad Nayeem Hasan" w:date="2023-03-22T18:17:00Z">
        <w:r w:rsidR="001E7B22">
          <w:rPr>
            <w:rFonts w:ascii="Times New Roman" w:hAnsi="Times New Roman" w:cs="Times New Roman"/>
            <w:sz w:val="24"/>
            <w:szCs w:val="24"/>
          </w:rPr>
          <w:t>8</w:t>
        </w:r>
      </w:ins>
      <w:del w:id="201" w:author="Mohammad Nayeem Hasan" w:date="2023-03-22T18:17:00Z">
        <w:r w:rsidR="00F447D7" w:rsidDel="001E7B22">
          <w:rPr>
            <w:rFonts w:ascii="Times New Roman" w:hAnsi="Times New Roman" w:cs="Times New Roman"/>
            <w:sz w:val="24"/>
            <w:szCs w:val="24"/>
          </w:rPr>
          <w:delText>5</w:delText>
        </w:r>
      </w:del>
      <w:del w:id="202" w:author="Mohammad Nayeem Hasan" w:date="2023-03-22T18:18:00Z">
        <w:r w:rsidR="00F447D7" w:rsidDel="001E7B22">
          <w:rPr>
            <w:rFonts w:ascii="Times New Roman" w:hAnsi="Times New Roman" w:cs="Times New Roman"/>
            <w:sz w:val="24"/>
            <w:szCs w:val="24"/>
          </w:rPr>
          <w:delText xml:space="preserve">, and </w:delText>
        </w:r>
      </w:del>
      <w:del w:id="203" w:author="Mohammad Nayeem Hasan" w:date="2023-03-22T18:17:00Z">
        <w:r w:rsidR="00F447D7" w:rsidDel="001E7B22">
          <w:rPr>
            <w:rFonts w:ascii="Times New Roman" w:hAnsi="Times New Roman" w:cs="Times New Roman"/>
            <w:sz w:val="24"/>
            <w:szCs w:val="24"/>
          </w:rPr>
          <w:delText>0</w:delText>
        </w:r>
      </w:del>
      <w:r>
        <w:rPr>
          <w:rFonts w:ascii="Times New Roman" w:hAnsi="Times New Roman" w:cs="Times New Roman"/>
          <w:sz w:val="24"/>
          <w:szCs w:val="24"/>
        </w:rPr>
        <w:t xml:space="preserve"> cases in the year </w:t>
      </w:r>
      <w:del w:id="204" w:author="Mohammad Nayeem Hasan" w:date="2023-03-22T18:17:00Z">
        <w:r w:rsidDel="001E7B22">
          <w:rPr>
            <w:rFonts w:ascii="Times New Roman" w:hAnsi="Times New Roman" w:cs="Times New Roman"/>
            <w:sz w:val="24"/>
            <w:szCs w:val="24"/>
          </w:rPr>
          <w:delText xml:space="preserve">of </w:delText>
        </w:r>
      </w:del>
      <w:r>
        <w:rPr>
          <w:rFonts w:ascii="Times New Roman" w:hAnsi="Times New Roman" w:cs="Times New Roman"/>
          <w:sz w:val="24"/>
          <w:szCs w:val="24"/>
        </w:rPr>
        <w:t>2030, acco</w:t>
      </w:r>
      <w:r w:rsidR="00840ED1">
        <w:rPr>
          <w:rFonts w:ascii="Times New Roman" w:hAnsi="Times New Roman" w:cs="Times New Roman"/>
          <w:sz w:val="24"/>
          <w:szCs w:val="24"/>
        </w:rPr>
        <w:t>rding to ARIMA</w:t>
      </w:r>
      <w:r w:rsidR="00F447D7">
        <w:rPr>
          <w:rFonts w:ascii="Times New Roman" w:hAnsi="Times New Roman" w:cs="Times New Roman"/>
          <w:sz w:val="24"/>
          <w:szCs w:val="24"/>
        </w:rPr>
        <w:t xml:space="preserve"> and</w:t>
      </w:r>
      <w:r w:rsidR="00840ED1">
        <w:rPr>
          <w:rFonts w:ascii="Times New Roman" w:hAnsi="Times New Roman" w:cs="Times New Roman"/>
          <w:sz w:val="24"/>
          <w:szCs w:val="24"/>
        </w:rPr>
        <w:t xml:space="preserve"> ARIMAX model</w:t>
      </w:r>
      <w:r w:rsidR="00F447D7">
        <w:rPr>
          <w:rFonts w:ascii="Times New Roman" w:hAnsi="Times New Roman" w:cs="Times New Roman"/>
          <w:sz w:val="24"/>
          <w:szCs w:val="24"/>
        </w:rPr>
        <w:t>s</w:t>
      </w:r>
      <w:r w:rsidR="00840ED1">
        <w:rPr>
          <w:rFonts w:ascii="Times New Roman" w:hAnsi="Times New Roman" w:cs="Times New Roman"/>
          <w:sz w:val="24"/>
          <w:szCs w:val="24"/>
        </w:rPr>
        <w:t xml:space="preserve">. However, if we increased MDV about to 50%, we </w:t>
      </w:r>
      <w:r w:rsidR="00E85845">
        <w:rPr>
          <w:rFonts w:ascii="Times New Roman" w:hAnsi="Times New Roman" w:cs="Times New Roman"/>
          <w:sz w:val="24"/>
          <w:szCs w:val="24"/>
        </w:rPr>
        <w:t>would</w:t>
      </w:r>
      <w:r w:rsidR="00840ED1">
        <w:rPr>
          <w:rFonts w:ascii="Times New Roman" w:hAnsi="Times New Roman" w:cs="Times New Roman"/>
          <w:sz w:val="24"/>
          <w:szCs w:val="24"/>
        </w:rPr>
        <w:t xml:space="preserve"> reach zero rabies cases in the year 203</w:t>
      </w:r>
      <w:ins w:id="205" w:author="Mohammad Nayeem Hasan" w:date="2023-03-22T18:18:00Z">
        <w:r w:rsidR="001E7B22">
          <w:rPr>
            <w:rFonts w:ascii="Times New Roman" w:hAnsi="Times New Roman" w:cs="Times New Roman"/>
            <w:sz w:val="24"/>
            <w:szCs w:val="24"/>
          </w:rPr>
          <w:t>1</w:t>
        </w:r>
      </w:ins>
      <w:del w:id="206" w:author="Mohammad Nayeem Hasan" w:date="2023-03-22T18:18:00Z">
        <w:r w:rsidR="00840ED1" w:rsidDel="001E7B22">
          <w:rPr>
            <w:rFonts w:ascii="Times New Roman" w:hAnsi="Times New Roman" w:cs="Times New Roman"/>
            <w:sz w:val="24"/>
            <w:szCs w:val="24"/>
          </w:rPr>
          <w:delText>0</w:delText>
        </w:r>
      </w:del>
      <w:r w:rsidR="00840ED1">
        <w:rPr>
          <w:rFonts w:ascii="Times New Roman" w:hAnsi="Times New Roman" w:cs="Times New Roman"/>
          <w:sz w:val="24"/>
          <w:szCs w:val="24"/>
        </w:rPr>
        <w:t>.</w:t>
      </w:r>
    </w:p>
    <w:p w14:paraId="3C79230F" w14:textId="3617D897" w:rsidR="000030E8" w:rsidDel="00FE0402" w:rsidRDefault="000030E8" w:rsidP="00762F2B">
      <w:pPr>
        <w:spacing w:after="0" w:line="240" w:lineRule="auto"/>
        <w:jc w:val="both"/>
        <w:rPr>
          <w:del w:id="207" w:author="Mohammad Nayeem Hasan [2]" w:date="2023-01-12T16:43:00Z"/>
          <w:rFonts w:ascii="Times New Roman" w:hAnsi="Times New Roman" w:cs="Times New Roman"/>
          <w:b/>
          <w:sz w:val="24"/>
          <w:szCs w:val="24"/>
        </w:rPr>
      </w:pPr>
    </w:p>
    <w:p w14:paraId="46E6F1C1" w14:textId="77777777" w:rsidR="00DF0281" w:rsidRDefault="00DF0281">
      <w:pPr>
        <w:rPr>
          <w:rFonts w:ascii="Times New Roman" w:hAnsi="Times New Roman" w:cs="Times New Roman"/>
          <w:b/>
          <w:sz w:val="24"/>
          <w:szCs w:val="24"/>
        </w:rPr>
      </w:pPr>
      <w:r>
        <w:rPr>
          <w:rFonts w:ascii="Times New Roman" w:hAnsi="Times New Roman" w:cs="Times New Roman"/>
          <w:b/>
          <w:sz w:val="24"/>
          <w:szCs w:val="24"/>
        </w:rPr>
        <w:br w:type="page"/>
      </w:r>
    </w:p>
    <w:p w14:paraId="6D312157" w14:textId="49CE6314" w:rsidR="006420B9" w:rsidRDefault="00096BC9" w:rsidP="00762F2B">
      <w:pPr>
        <w:spacing w:after="0" w:line="240" w:lineRule="auto"/>
        <w:jc w:val="both"/>
        <w:rPr>
          <w:rFonts w:ascii="Times New Roman" w:hAnsi="Times New Roman" w:cs="Times New Roman"/>
          <w:b/>
          <w:sz w:val="24"/>
          <w:szCs w:val="24"/>
        </w:rPr>
      </w:pPr>
      <w:r w:rsidRPr="00762F2B">
        <w:rPr>
          <w:rFonts w:ascii="Times New Roman" w:hAnsi="Times New Roman" w:cs="Times New Roman"/>
          <w:b/>
          <w:sz w:val="24"/>
          <w:szCs w:val="24"/>
        </w:rPr>
        <w:lastRenderedPageBreak/>
        <w:t>Figur</w:t>
      </w:r>
      <w:r w:rsidR="005530EE">
        <w:rPr>
          <w:rFonts w:ascii="Times New Roman" w:hAnsi="Times New Roman" w:cs="Times New Roman"/>
          <w:b/>
          <w:sz w:val="24"/>
          <w:szCs w:val="24"/>
        </w:rPr>
        <w:t>e 1</w:t>
      </w:r>
      <w:r w:rsidR="00954ECE" w:rsidRPr="00762F2B">
        <w:rPr>
          <w:rFonts w:ascii="Times New Roman" w:hAnsi="Times New Roman" w:cs="Times New Roman"/>
          <w:b/>
          <w:sz w:val="24"/>
          <w:szCs w:val="24"/>
        </w:rPr>
        <w:t xml:space="preserve">: </w:t>
      </w:r>
      <w:r w:rsidR="00DF0281" w:rsidRPr="00DF0281">
        <w:rPr>
          <w:rFonts w:ascii="Times New Roman" w:hAnsi="Times New Roman" w:cs="Times New Roman"/>
          <w:b/>
          <w:sz w:val="24"/>
          <w:szCs w:val="24"/>
        </w:rPr>
        <w:t xml:space="preserve">Top: Observed and predicted </w:t>
      </w:r>
      <w:r w:rsidR="006420B9">
        <w:rPr>
          <w:rFonts w:ascii="Times New Roman" w:hAnsi="Times New Roman" w:cs="Times New Roman"/>
          <w:b/>
          <w:sz w:val="24"/>
          <w:szCs w:val="24"/>
        </w:rPr>
        <w:t xml:space="preserve">annual rabies cases </w:t>
      </w:r>
      <w:r w:rsidR="00DF0281" w:rsidRPr="00DF0281">
        <w:rPr>
          <w:rFonts w:ascii="Times New Roman" w:hAnsi="Times New Roman" w:cs="Times New Roman"/>
          <w:b/>
          <w:sz w:val="24"/>
          <w:szCs w:val="24"/>
        </w:rPr>
        <w:t xml:space="preserve">using </w:t>
      </w:r>
      <w:r w:rsidR="006420B9" w:rsidRPr="00DF0281">
        <w:rPr>
          <w:rFonts w:ascii="Times New Roman" w:hAnsi="Times New Roman" w:cs="Times New Roman"/>
          <w:b/>
          <w:sz w:val="24"/>
          <w:szCs w:val="24"/>
        </w:rPr>
        <w:t xml:space="preserve">Auto-Regressive Integrated Moving Average (ARIMA) </w:t>
      </w:r>
      <w:r w:rsidR="00DF0281" w:rsidRPr="00DF0281">
        <w:rPr>
          <w:rFonts w:ascii="Times New Roman" w:hAnsi="Times New Roman" w:cs="Times New Roman"/>
          <w:b/>
          <w:sz w:val="24"/>
          <w:szCs w:val="24"/>
        </w:rPr>
        <w:t xml:space="preserve">model. Middle: Observed and predicted </w:t>
      </w:r>
      <w:r w:rsidR="006420B9">
        <w:rPr>
          <w:rFonts w:ascii="Times New Roman" w:hAnsi="Times New Roman" w:cs="Times New Roman"/>
          <w:b/>
          <w:sz w:val="24"/>
          <w:szCs w:val="24"/>
        </w:rPr>
        <w:t xml:space="preserve">annual rabies cases </w:t>
      </w:r>
      <w:r w:rsidR="00DF0281" w:rsidRPr="00DF0281">
        <w:rPr>
          <w:rFonts w:ascii="Times New Roman" w:hAnsi="Times New Roman" w:cs="Times New Roman"/>
          <w:b/>
          <w:sz w:val="24"/>
          <w:szCs w:val="24"/>
        </w:rPr>
        <w:t xml:space="preserve">using Auto-Regressive Integrated Moving Average </w:t>
      </w:r>
      <w:r w:rsidR="006420B9">
        <w:rPr>
          <w:rFonts w:ascii="Times New Roman" w:hAnsi="Times New Roman" w:cs="Times New Roman"/>
          <w:b/>
          <w:sz w:val="24"/>
          <w:szCs w:val="24"/>
        </w:rPr>
        <w:t xml:space="preserve">with Explanatory Variables </w:t>
      </w:r>
      <w:r w:rsidR="00DF0281" w:rsidRPr="00DF0281">
        <w:rPr>
          <w:rFonts w:ascii="Times New Roman" w:hAnsi="Times New Roman" w:cs="Times New Roman"/>
          <w:b/>
          <w:sz w:val="24"/>
          <w:szCs w:val="24"/>
        </w:rPr>
        <w:t>(ARIMA</w:t>
      </w:r>
      <w:r w:rsidR="006420B9">
        <w:rPr>
          <w:rFonts w:ascii="Times New Roman" w:hAnsi="Times New Roman" w:cs="Times New Roman"/>
          <w:b/>
          <w:sz w:val="24"/>
          <w:szCs w:val="24"/>
        </w:rPr>
        <w:t>X</w:t>
      </w:r>
      <w:r w:rsidR="00DF0281" w:rsidRPr="00DF0281">
        <w:rPr>
          <w:rFonts w:ascii="Times New Roman" w:hAnsi="Times New Roman" w:cs="Times New Roman"/>
          <w:b/>
          <w:sz w:val="24"/>
          <w:szCs w:val="24"/>
        </w:rPr>
        <w:t xml:space="preserve">) model. Bottom: </w:t>
      </w:r>
      <w:r w:rsidR="006420B9" w:rsidRPr="00DF0281">
        <w:rPr>
          <w:rFonts w:ascii="Times New Roman" w:hAnsi="Times New Roman" w:cs="Times New Roman"/>
          <w:b/>
          <w:sz w:val="24"/>
          <w:szCs w:val="24"/>
        </w:rPr>
        <w:t xml:space="preserve">Observed and predicted </w:t>
      </w:r>
      <w:r w:rsidR="006420B9">
        <w:rPr>
          <w:rFonts w:ascii="Times New Roman" w:hAnsi="Times New Roman" w:cs="Times New Roman"/>
          <w:b/>
          <w:sz w:val="24"/>
          <w:szCs w:val="24"/>
        </w:rPr>
        <w:t xml:space="preserve">annual rabies cases </w:t>
      </w:r>
      <w:r w:rsidR="006420B9" w:rsidRPr="00DF0281">
        <w:rPr>
          <w:rFonts w:ascii="Times New Roman" w:hAnsi="Times New Roman" w:cs="Times New Roman"/>
          <w:b/>
          <w:sz w:val="24"/>
          <w:szCs w:val="24"/>
        </w:rPr>
        <w:t xml:space="preserve">using </w:t>
      </w:r>
      <w:ins w:id="208" w:author="Mohammad Nayeem Hasan" w:date="2023-03-22T18:16:00Z">
        <w:r w:rsidR="001E7B22">
          <w:rPr>
            <w:rFonts w:ascii="Times New Roman" w:hAnsi="Times New Roman" w:cs="Times New Roman"/>
            <w:b/>
            <w:sz w:val="24"/>
            <w:szCs w:val="24"/>
          </w:rPr>
          <w:t xml:space="preserve">an </w:t>
        </w:r>
      </w:ins>
      <w:r w:rsidR="006420B9" w:rsidRPr="00DF0281">
        <w:rPr>
          <w:rFonts w:ascii="Times New Roman" w:hAnsi="Times New Roman" w:cs="Times New Roman"/>
          <w:b/>
          <w:sz w:val="24"/>
          <w:szCs w:val="24"/>
        </w:rPr>
        <w:t xml:space="preserve">Auto-Regressive Integrated Moving Average </w:t>
      </w:r>
      <w:r w:rsidR="006420B9">
        <w:rPr>
          <w:rFonts w:ascii="Times New Roman" w:hAnsi="Times New Roman" w:cs="Times New Roman"/>
          <w:b/>
          <w:sz w:val="24"/>
          <w:szCs w:val="24"/>
        </w:rPr>
        <w:t xml:space="preserve">with Explanatory Variables </w:t>
      </w:r>
      <w:r w:rsidR="006420B9" w:rsidRPr="00DF0281">
        <w:rPr>
          <w:rFonts w:ascii="Times New Roman" w:hAnsi="Times New Roman" w:cs="Times New Roman"/>
          <w:b/>
          <w:sz w:val="24"/>
          <w:szCs w:val="24"/>
        </w:rPr>
        <w:t>(ARIMA</w:t>
      </w:r>
      <w:r w:rsidR="006420B9">
        <w:rPr>
          <w:rFonts w:ascii="Times New Roman" w:hAnsi="Times New Roman" w:cs="Times New Roman"/>
          <w:b/>
          <w:sz w:val="24"/>
          <w:szCs w:val="24"/>
        </w:rPr>
        <w:t>X</w:t>
      </w:r>
      <w:r w:rsidR="006420B9" w:rsidRPr="00DF0281">
        <w:rPr>
          <w:rFonts w:ascii="Times New Roman" w:hAnsi="Times New Roman" w:cs="Times New Roman"/>
          <w:b/>
          <w:sz w:val="24"/>
          <w:szCs w:val="24"/>
        </w:rPr>
        <w:t>) model</w:t>
      </w:r>
      <w:r w:rsidR="006420B9" w:rsidRPr="006420B9">
        <w:rPr>
          <w:rFonts w:ascii="Times New Roman" w:hAnsi="Times New Roman" w:cs="Times New Roman"/>
          <w:b/>
          <w:sz w:val="24"/>
          <w:szCs w:val="24"/>
        </w:rPr>
        <w:t xml:space="preserve"> </w:t>
      </w:r>
      <w:r w:rsidR="006420B9" w:rsidRPr="00762F2B">
        <w:rPr>
          <w:rFonts w:ascii="Times New Roman" w:hAnsi="Times New Roman" w:cs="Times New Roman"/>
          <w:b/>
          <w:sz w:val="24"/>
          <w:szCs w:val="24"/>
        </w:rPr>
        <w:t xml:space="preserve">with </w:t>
      </w:r>
      <w:ins w:id="209" w:author="Mohammad Nayeem Hasan" w:date="2023-03-22T18:16:00Z">
        <w:r w:rsidR="001E7B22">
          <w:rPr>
            <w:rFonts w:ascii="Times New Roman" w:hAnsi="Times New Roman" w:cs="Times New Roman"/>
            <w:b/>
            <w:sz w:val="24"/>
            <w:szCs w:val="24"/>
          </w:rPr>
          <w:t xml:space="preserve">a </w:t>
        </w:r>
      </w:ins>
      <w:r w:rsidR="006420B9" w:rsidRPr="00762F2B">
        <w:rPr>
          <w:rFonts w:ascii="Times New Roman" w:hAnsi="Times New Roman" w:cs="Times New Roman"/>
          <w:b/>
          <w:sz w:val="24"/>
          <w:szCs w:val="24"/>
        </w:rPr>
        <w:t xml:space="preserve">50% increase </w:t>
      </w:r>
      <w:del w:id="210" w:author="Mohammad Nayeem Hasan" w:date="2023-03-22T18:16:00Z">
        <w:r w:rsidR="006420B9" w:rsidRPr="00762F2B" w:rsidDel="001E7B22">
          <w:rPr>
            <w:rFonts w:ascii="Times New Roman" w:hAnsi="Times New Roman" w:cs="Times New Roman"/>
            <w:b/>
            <w:sz w:val="24"/>
            <w:szCs w:val="24"/>
          </w:rPr>
          <w:delText xml:space="preserve">of </w:delText>
        </w:r>
      </w:del>
      <w:ins w:id="211" w:author="Mohammad Nayeem Hasan" w:date="2023-03-22T18:16:00Z">
        <w:r w:rsidR="001E7B22">
          <w:rPr>
            <w:rFonts w:ascii="Times New Roman" w:hAnsi="Times New Roman" w:cs="Times New Roman"/>
            <w:b/>
            <w:sz w:val="24"/>
            <w:szCs w:val="24"/>
          </w:rPr>
          <w:t>in</w:t>
        </w:r>
        <w:r w:rsidR="001E7B22" w:rsidRPr="00762F2B">
          <w:rPr>
            <w:rFonts w:ascii="Times New Roman" w:hAnsi="Times New Roman" w:cs="Times New Roman"/>
            <w:b/>
            <w:sz w:val="24"/>
            <w:szCs w:val="24"/>
          </w:rPr>
          <w:t xml:space="preserve"> </w:t>
        </w:r>
      </w:ins>
      <w:r w:rsidR="006420B9" w:rsidRPr="00762F2B">
        <w:rPr>
          <w:rFonts w:ascii="Times New Roman" w:hAnsi="Times New Roman" w:cs="Times New Roman"/>
          <w:b/>
          <w:sz w:val="24"/>
          <w:szCs w:val="24"/>
        </w:rPr>
        <w:t>MDV</w:t>
      </w:r>
      <w:r w:rsidR="006420B9" w:rsidRPr="00DF0281">
        <w:rPr>
          <w:rFonts w:ascii="Times New Roman" w:hAnsi="Times New Roman" w:cs="Times New Roman"/>
          <w:b/>
          <w:sz w:val="24"/>
          <w:szCs w:val="24"/>
        </w:rPr>
        <w:t xml:space="preserve">. </w:t>
      </w:r>
    </w:p>
    <w:p w14:paraId="1452D972" w14:textId="127FA6FA" w:rsidR="00CA47E0" w:rsidRPr="00762F2B" w:rsidRDefault="00CA47E0" w:rsidP="00762F2B">
      <w:pPr>
        <w:spacing w:after="0" w:line="240" w:lineRule="auto"/>
        <w:jc w:val="both"/>
        <w:rPr>
          <w:rFonts w:ascii="Times New Roman" w:hAnsi="Times New Roman" w:cs="Times New Roman"/>
          <w:b/>
          <w:sz w:val="24"/>
          <w:szCs w:val="24"/>
        </w:rPr>
      </w:pPr>
    </w:p>
    <w:tbl>
      <w:tblPr>
        <w:tblStyle w:val="TableGrid"/>
        <w:tblW w:w="0" w:type="auto"/>
        <w:jc w:val="center"/>
        <w:tblLook w:val="04A0" w:firstRow="1" w:lastRow="0" w:firstColumn="1" w:lastColumn="0" w:noHBand="0" w:noVBand="1"/>
      </w:tblPr>
      <w:tblGrid>
        <w:gridCol w:w="9350"/>
      </w:tblGrid>
      <w:tr w:rsidR="005C4127" w:rsidRPr="00762F2B" w14:paraId="14EBB022" w14:textId="75A2B007" w:rsidTr="005C4127">
        <w:trPr>
          <w:jc w:val="center"/>
        </w:trPr>
        <w:tc>
          <w:tcPr>
            <w:tcW w:w="6126" w:type="dxa"/>
          </w:tcPr>
          <w:p w14:paraId="496CA801" w14:textId="77777777" w:rsidR="005C4127" w:rsidRPr="00762F2B" w:rsidRDefault="005C4127" w:rsidP="00762F2B">
            <w:pPr>
              <w:jc w:val="both"/>
              <w:rPr>
                <w:rFonts w:ascii="Times New Roman" w:hAnsi="Times New Roman" w:cs="Times New Roman"/>
                <w:b/>
                <w:sz w:val="24"/>
                <w:szCs w:val="24"/>
              </w:rPr>
            </w:pPr>
            <w:r w:rsidRPr="00762F2B">
              <w:rPr>
                <w:rFonts w:ascii="Times New Roman" w:hAnsi="Times New Roman" w:cs="Times New Roman"/>
                <w:b/>
                <w:sz w:val="24"/>
                <w:szCs w:val="24"/>
              </w:rPr>
              <w:t>ARIMA</w:t>
            </w:r>
          </w:p>
        </w:tc>
      </w:tr>
      <w:tr w:rsidR="005C4127" w:rsidRPr="00762F2B" w14:paraId="7DC2D973" w14:textId="4B8A6D26" w:rsidTr="005C4127">
        <w:trPr>
          <w:jc w:val="center"/>
        </w:trPr>
        <w:tc>
          <w:tcPr>
            <w:tcW w:w="6126" w:type="dxa"/>
          </w:tcPr>
          <w:p w14:paraId="30D0BC6E" w14:textId="7B55AD23" w:rsidR="005C4127" w:rsidRPr="00762F2B" w:rsidRDefault="007C12D4" w:rsidP="00762F2B">
            <w:pPr>
              <w:jc w:val="both"/>
              <w:rPr>
                <w:rFonts w:ascii="Times New Roman" w:hAnsi="Times New Roman" w:cs="Times New Roman"/>
                <w:sz w:val="24"/>
                <w:szCs w:val="24"/>
              </w:rPr>
            </w:pPr>
            <w:del w:id="212" w:author="Mohammad Nayeem Hasan" w:date="2023-03-22T18:07:00Z">
              <w:r w:rsidDel="009A6DC6">
                <w:rPr>
                  <w:noProof/>
                </w:rPr>
                <w:drawing>
                  <wp:inline distT="0" distB="0" distL="0" distR="0" wp14:anchorId="5864DC62" wp14:editId="3CDBDD0F">
                    <wp:extent cx="5703952" cy="456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06832" cy="4566685"/>
                            </a:xfrm>
                            <a:prstGeom prst="rect">
                              <a:avLst/>
                            </a:prstGeom>
                            <a:noFill/>
                            <a:ln>
                              <a:noFill/>
                            </a:ln>
                          </pic:spPr>
                        </pic:pic>
                      </a:graphicData>
                    </a:graphic>
                  </wp:inline>
                </w:drawing>
              </w:r>
            </w:del>
            <w:ins w:id="213" w:author="Mohammad Nayeem Hasan" w:date="2023-03-22T18:07:00Z">
              <w:r w:rsidR="009A6DC6">
                <w:rPr>
                  <w:noProof/>
                </w:rPr>
                <w:drawing>
                  <wp:inline distT="0" distB="0" distL="0" distR="0" wp14:anchorId="5437F332" wp14:editId="5F6C7B9C">
                    <wp:extent cx="5814060" cy="46891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4261" cy="4697367"/>
                            </a:xfrm>
                            <a:prstGeom prst="rect">
                              <a:avLst/>
                            </a:prstGeom>
                            <a:noFill/>
                            <a:ln>
                              <a:noFill/>
                            </a:ln>
                          </pic:spPr>
                        </pic:pic>
                      </a:graphicData>
                    </a:graphic>
                  </wp:inline>
                </w:drawing>
              </w:r>
            </w:ins>
          </w:p>
        </w:tc>
      </w:tr>
      <w:tr w:rsidR="005C4127" w:rsidRPr="00762F2B" w14:paraId="60B7324E" w14:textId="77777777" w:rsidTr="005C4127">
        <w:trPr>
          <w:jc w:val="center"/>
        </w:trPr>
        <w:tc>
          <w:tcPr>
            <w:tcW w:w="6126" w:type="dxa"/>
          </w:tcPr>
          <w:p w14:paraId="7BFA5C94" w14:textId="7FE26935" w:rsidR="005C4127" w:rsidRPr="00762F2B" w:rsidRDefault="005C4127" w:rsidP="00762F2B">
            <w:pPr>
              <w:jc w:val="both"/>
              <w:rPr>
                <w:rFonts w:ascii="Times New Roman" w:hAnsi="Times New Roman" w:cs="Times New Roman"/>
                <w:noProof/>
                <w:sz w:val="24"/>
                <w:szCs w:val="24"/>
              </w:rPr>
            </w:pPr>
            <w:r w:rsidRPr="00762F2B">
              <w:rPr>
                <w:rFonts w:ascii="Times New Roman" w:hAnsi="Times New Roman" w:cs="Times New Roman"/>
                <w:b/>
                <w:sz w:val="24"/>
                <w:szCs w:val="24"/>
              </w:rPr>
              <w:t>ARIMAX</w:t>
            </w:r>
          </w:p>
        </w:tc>
      </w:tr>
      <w:tr w:rsidR="005C4127" w:rsidRPr="00762F2B" w14:paraId="4121849C" w14:textId="77777777" w:rsidTr="005C4127">
        <w:trPr>
          <w:jc w:val="center"/>
        </w:trPr>
        <w:tc>
          <w:tcPr>
            <w:tcW w:w="6126" w:type="dxa"/>
          </w:tcPr>
          <w:p w14:paraId="6F11BEAA" w14:textId="08B83D18" w:rsidR="005C4127" w:rsidRPr="00762F2B" w:rsidRDefault="00092FF8" w:rsidP="00762F2B">
            <w:pPr>
              <w:jc w:val="both"/>
              <w:rPr>
                <w:rFonts w:ascii="Times New Roman" w:hAnsi="Times New Roman" w:cs="Times New Roman"/>
                <w:noProof/>
                <w:sz w:val="24"/>
                <w:szCs w:val="24"/>
              </w:rPr>
            </w:pPr>
            <w:del w:id="214" w:author="Mohammad Nayeem Hasan" w:date="2023-03-22T17:58:00Z">
              <w:r w:rsidDel="009A6DC6">
                <w:rPr>
                  <w:noProof/>
                </w:rPr>
                <w:lastRenderedPageBreak/>
                <w:drawing>
                  <wp:inline distT="0" distB="0" distL="0" distR="0" wp14:anchorId="2E01BD78" wp14:editId="459C4CE1">
                    <wp:extent cx="5943600" cy="5012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012690"/>
                            </a:xfrm>
                            <a:prstGeom prst="rect">
                              <a:avLst/>
                            </a:prstGeom>
                            <a:noFill/>
                            <a:ln>
                              <a:noFill/>
                            </a:ln>
                          </pic:spPr>
                        </pic:pic>
                      </a:graphicData>
                    </a:graphic>
                  </wp:inline>
                </w:drawing>
              </w:r>
            </w:del>
            <w:ins w:id="215" w:author="Mohammad Nayeem Hasan" w:date="2023-03-22T18:07:00Z">
              <w:r w:rsidR="009A6DC6">
                <w:rPr>
                  <w:noProof/>
                </w:rPr>
                <w:drawing>
                  <wp:inline distT="0" distB="0" distL="0" distR="0" wp14:anchorId="48D67480" wp14:editId="26D9B317">
                    <wp:extent cx="5943600" cy="4793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a:graphicData>
                    </a:graphic>
                  </wp:inline>
                </w:drawing>
              </w:r>
            </w:ins>
          </w:p>
        </w:tc>
      </w:tr>
      <w:tr w:rsidR="005C4127" w:rsidRPr="00762F2B" w14:paraId="7F7360BF" w14:textId="77777777" w:rsidTr="005C4127">
        <w:trPr>
          <w:jc w:val="center"/>
        </w:trPr>
        <w:tc>
          <w:tcPr>
            <w:tcW w:w="6126" w:type="dxa"/>
          </w:tcPr>
          <w:p w14:paraId="55DCEF25" w14:textId="22A03016" w:rsidR="005C4127" w:rsidRPr="00762F2B" w:rsidRDefault="005C4127" w:rsidP="00762F2B">
            <w:pPr>
              <w:jc w:val="both"/>
              <w:rPr>
                <w:rFonts w:ascii="Times New Roman" w:hAnsi="Times New Roman" w:cs="Times New Roman"/>
                <w:noProof/>
                <w:sz w:val="24"/>
                <w:szCs w:val="24"/>
              </w:rPr>
            </w:pPr>
            <w:r w:rsidRPr="00762F2B">
              <w:rPr>
                <w:rFonts w:ascii="Times New Roman" w:hAnsi="Times New Roman" w:cs="Times New Roman"/>
                <w:b/>
                <w:sz w:val="24"/>
                <w:szCs w:val="24"/>
              </w:rPr>
              <w:t>ARIMAX with 50% increase of MDV</w:t>
            </w:r>
          </w:p>
        </w:tc>
      </w:tr>
      <w:tr w:rsidR="005C4127" w:rsidRPr="00762F2B" w14:paraId="393B5BFC" w14:textId="77777777" w:rsidTr="005C4127">
        <w:trPr>
          <w:jc w:val="center"/>
        </w:trPr>
        <w:tc>
          <w:tcPr>
            <w:tcW w:w="6126" w:type="dxa"/>
          </w:tcPr>
          <w:p w14:paraId="0853763A" w14:textId="37534ADF" w:rsidR="005C4127" w:rsidRPr="00762F2B" w:rsidRDefault="005A11F2" w:rsidP="00762F2B">
            <w:pPr>
              <w:jc w:val="both"/>
              <w:rPr>
                <w:rFonts w:ascii="Times New Roman" w:hAnsi="Times New Roman" w:cs="Times New Roman"/>
                <w:noProof/>
                <w:sz w:val="24"/>
                <w:szCs w:val="24"/>
              </w:rPr>
            </w:pPr>
            <w:del w:id="216" w:author="Mohammad Nayeem Hasan" w:date="2023-03-22T18:02:00Z">
              <w:r w:rsidDel="009A6DC6">
                <w:rPr>
                  <w:noProof/>
                </w:rPr>
                <w:lastRenderedPageBreak/>
                <w:drawing>
                  <wp:inline distT="0" distB="0" distL="0" distR="0" wp14:anchorId="1CB9D36D" wp14:editId="125D442C">
                    <wp:extent cx="5943600" cy="3865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del>
            <w:ins w:id="217" w:author="Mohammad Nayeem Hasan" w:date="2023-03-22T18:07:00Z">
              <w:r w:rsidR="009A6DC6">
                <w:rPr>
                  <w:noProof/>
                </w:rPr>
                <w:drawing>
                  <wp:inline distT="0" distB="0" distL="0" distR="0" wp14:anchorId="15D77758" wp14:editId="779C0406">
                    <wp:extent cx="5943600" cy="4793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a:graphicData>
                    </a:graphic>
                  </wp:inline>
                </w:drawing>
              </w:r>
            </w:ins>
          </w:p>
        </w:tc>
      </w:tr>
    </w:tbl>
    <w:p w14:paraId="371D085D" w14:textId="6BACD31B" w:rsidR="008B6603" w:rsidRPr="00762F2B" w:rsidRDefault="008B6603" w:rsidP="00762F2B">
      <w:pPr>
        <w:spacing w:after="0" w:line="240" w:lineRule="auto"/>
        <w:jc w:val="both"/>
        <w:rPr>
          <w:rFonts w:ascii="Times New Roman" w:hAnsi="Times New Roman" w:cs="Times New Roman"/>
          <w:sz w:val="24"/>
          <w:szCs w:val="24"/>
        </w:rPr>
      </w:pPr>
    </w:p>
    <w:p w14:paraId="052C4689" w14:textId="36C19E0F" w:rsidR="009620A7" w:rsidRPr="00762F2B" w:rsidDel="001E7B22" w:rsidRDefault="009620A7" w:rsidP="00762F2B">
      <w:pPr>
        <w:spacing w:after="0" w:line="240" w:lineRule="auto"/>
        <w:jc w:val="both"/>
        <w:rPr>
          <w:del w:id="218" w:author="Mohammad Nayeem Hasan" w:date="2023-03-22T18:16:00Z"/>
          <w:rFonts w:ascii="Times New Roman" w:hAnsi="Times New Roman" w:cs="Times New Roman"/>
          <w:sz w:val="24"/>
          <w:szCs w:val="24"/>
        </w:rPr>
      </w:pPr>
      <w:del w:id="219" w:author="Mohammad Nayeem Hasan" w:date="2023-03-22T18:16:00Z">
        <w:r w:rsidRPr="00762F2B" w:rsidDel="001E7B22">
          <w:rPr>
            <w:rFonts w:ascii="Times New Roman" w:hAnsi="Times New Roman" w:cs="Times New Roman"/>
            <w:sz w:val="24"/>
            <w:szCs w:val="24"/>
          </w:rPr>
          <w:delText>Table</w:delText>
        </w:r>
        <w:r w:rsidR="003B188A" w:rsidRPr="00762F2B" w:rsidDel="001E7B22">
          <w:rPr>
            <w:rFonts w:ascii="Times New Roman" w:hAnsi="Times New Roman" w:cs="Times New Roman"/>
            <w:sz w:val="24"/>
            <w:szCs w:val="24"/>
          </w:rPr>
          <w:delText xml:space="preserve"> 3</w:delText>
        </w:r>
        <w:r w:rsidRPr="00762F2B" w:rsidDel="001E7B22">
          <w:rPr>
            <w:rFonts w:ascii="Times New Roman" w:hAnsi="Times New Roman" w:cs="Times New Roman"/>
            <w:sz w:val="24"/>
            <w:szCs w:val="24"/>
          </w:rPr>
          <w:delText>:</w:delText>
        </w:r>
        <w:r w:rsidR="003D5AA1" w:rsidRPr="00762F2B" w:rsidDel="001E7B22">
          <w:rPr>
            <w:rFonts w:ascii="Times New Roman" w:hAnsi="Times New Roman" w:cs="Times New Roman"/>
            <w:sz w:val="24"/>
            <w:szCs w:val="24"/>
          </w:rPr>
          <w:delText xml:space="preserve"> Factors associated with human rabies cases using ARIMAX model.</w:delText>
        </w:r>
      </w:del>
    </w:p>
    <w:tbl>
      <w:tblPr>
        <w:tblStyle w:val="TableGrid"/>
        <w:tblW w:w="0" w:type="auto"/>
        <w:tblLook w:val="04A0" w:firstRow="1" w:lastRow="0" w:firstColumn="1" w:lastColumn="0" w:noHBand="0" w:noVBand="1"/>
      </w:tblPr>
      <w:tblGrid>
        <w:gridCol w:w="2337"/>
        <w:gridCol w:w="2337"/>
        <w:gridCol w:w="2338"/>
        <w:gridCol w:w="2338"/>
      </w:tblGrid>
      <w:tr w:rsidR="009620A7" w:rsidRPr="00762F2B" w:rsidDel="001E7B22" w14:paraId="70519390" w14:textId="649CA768" w:rsidTr="002C1CDE">
        <w:trPr>
          <w:del w:id="220" w:author="Mohammad Nayeem Hasan" w:date="2023-03-22T18:16:00Z"/>
        </w:trPr>
        <w:tc>
          <w:tcPr>
            <w:tcW w:w="2337" w:type="dxa"/>
          </w:tcPr>
          <w:p w14:paraId="0E9AB1DE" w14:textId="7B2C5722" w:rsidR="009620A7" w:rsidRPr="00762F2B" w:rsidDel="001E7B22" w:rsidRDefault="009620A7" w:rsidP="00762F2B">
            <w:pPr>
              <w:jc w:val="both"/>
              <w:rPr>
                <w:del w:id="221" w:author="Mohammad Nayeem Hasan" w:date="2023-03-22T18:16:00Z"/>
                <w:rFonts w:ascii="Times New Roman" w:hAnsi="Times New Roman" w:cs="Times New Roman"/>
                <w:sz w:val="24"/>
                <w:szCs w:val="24"/>
              </w:rPr>
            </w:pPr>
            <w:del w:id="222" w:author="Mohammad Nayeem Hasan" w:date="2023-03-22T18:16:00Z">
              <w:r w:rsidRPr="00762F2B" w:rsidDel="001E7B22">
                <w:rPr>
                  <w:rFonts w:ascii="Times New Roman" w:hAnsi="Times New Roman" w:cs="Times New Roman"/>
                  <w:sz w:val="24"/>
                  <w:szCs w:val="24"/>
                </w:rPr>
                <w:delText>Coefficients</w:delText>
              </w:r>
            </w:del>
          </w:p>
        </w:tc>
        <w:tc>
          <w:tcPr>
            <w:tcW w:w="2337" w:type="dxa"/>
          </w:tcPr>
          <w:p w14:paraId="5FA638AF" w14:textId="7C66F3B6" w:rsidR="009620A7" w:rsidRPr="00762F2B" w:rsidDel="001E7B22" w:rsidRDefault="009620A7" w:rsidP="00762F2B">
            <w:pPr>
              <w:jc w:val="both"/>
              <w:rPr>
                <w:del w:id="223" w:author="Mohammad Nayeem Hasan" w:date="2023-03-22T18:16:00Z"/>
                <w:rFonts w:ascii="Times New Roman" w:hAnsi="Times New Roman" w:cs="Times New Roman"/>
                <w:sz w:val="24"/>
                <w:szCs w:val="24"/>
              </w:rPr>
            </w:pPr>
            <w:del w:id="224" w:author="Mohammad Nayeem Hasan" w:date="2023-03-22T18:16:00Z">
              <w:r w:rsidRPr="00762F2B" w:rsidDel="001E7B22">
                <w:rPr>
                  <w:rFonts w:ascii="Times New Roman" w:hAnsi="Times New Roman" w:cs="Times New Roman"/>
                  <w:sz w:val="24"/>
                  <w:szCs w:val="24"/>
                </w:rPr>
                <w:delText>Estimate</w:delText>
              </w:r>
            </w:del>
          </w:p>
        </w:tc>
        <w:tc>
          <w:tcPr>
            <w:tcW w:w="2338" w:type="dxa"/>
          </w:tcPr>
          <w:p w14:paraId="06D983C5" w14:textId="6BE1F0FC" w:rsidR="009620A7" w:rsidRPr="00762F2B" w:rsidDel="001E7B22" w:rsidRDefault="009620A7" w:rsidP="00762F2B">
            <w:pPr>
              <w:jc w:val="both"/>
              <w:rPr>
                <w:del w:id="225" w:author="Mohammad Nayeem Hasan" w:date="2023-03-22T18:16:00Z"/>
                <w:rFonts w:ascii="Times New Roman" w:hAnsi="Times New Roman" w:cs="Times New Roman"/>
                <w:sz w:val="24"/>
                <w:szCs w:val="24"/>
              </w:rPr>
            </w:pPr>
            <w:del w:id="226" w:author="Mohammad Nayeem Hasan" w:date="2023-03-22T18:16:00Z">
              <w:r w:rsidRPr="00762F2B" w:rsidDel="001E7B22">
                <w:rPr>
                  <w:rFonts w:ascii="Times New Roman" w:hAnsi="Times New Roman" w:cs="Times New Roman"/>
                  <w:sz w:val="24"/>
                  <w:szCs w:val="24"/>
                </w:rPr>
                <w:delText>95% CI</w:delText>
              </w:r>
            </w:del>
          </w:p>
        </w:tc>
        <w:tc>
          <w:tcPr>
            <w:tcW w:w="2338" w:type="dxa"/>
          </w:tcPr>
          <w:p w14:paraId="61A0C926" w14:textId="16FF8BA3" w:rsidR="009620A7" w:rsidRPr="00762F2B" w:rsidDel="001E7B22" w:rsidRDefault="009620A7" w:rsidP="00762F2B">
            <w:pPr>
              <w:jc w:val="both"/>
              <w:rPr>
                <w:del w:id="227" w:author="Mohammad Nayeem Hasan" w:date="2023-03-22T18:16:00Z"/>
                <w:rFonts w:ascii="Times New Roman" w:hAnsi="Times New Roman" w:cs="Times New Roman"/>
                <w:sz w:val="24"/>
                <w:szCs w:val="24"/>
              </w:rPr>
            </w:pPr>
            <w:del w:id="228" w:author="Mohammad Nayeem Hasan" w:date="2023-03-22T18:16:00Z">
              <w:r w:rsidRPr="00762F2B" w:rsidDel="001E7B22">
                <w:rPr>
                  <w:rFonts w:ascii="Times New Roman" w:hAnsi="Times New Roman" w:cs="Times New Roman"/>
                  <w:sz w:val="24"/>
                  <w:szCs w:val="24"/>
                </w:rPr>
                <w:delText>P-Value</w:delText>
              </w:r>
            </w:del>
          </w:p>
        </w:tc>
      </w:tr>
      <w:tr w:rsidR="009620A7" w:rsidRPr="00762F2B" w:rsidDel="001E7B22" w14:paraId="7F1E8B4F" w14:textId="2810DE09" w:rsidTr="00781F52">
        <w:trPr>
          <w:trHeight w:val="242"/>
          <w:del w:id="229" w:author="Mohammad Nayeem Hasan" w:date="2023-03-22T18:16:00Z"/>
        </w:trPr>
        <w:tc>
          <w:tcPr>
            <w:tcW w:w="2337" w:type="dxa"/>
          </w:tcPr>
          <w:p w14:paraId="0496F693" w14:textId="6F173695" w:rsidR="009620A7" w:rsidRPr="00762F2B" w:rsidDel="001E7B22" w:rsidRDefault="009620A7" w:rsidP="00762F2B">
            <w:pPr>
              <w:jc w:val="both"/>
              <w:rPr>
                <w:del w:id="230" w:author="Mohammad Nayeem Hasan" w:date="2023-03-22T18:16:00Z"/>
                <w:rFonts w:ascii="Times New Roman" w:hAnsi="Times New Roman" w:cs="Times New Roman"/>
                <w:sz w:val="24"/>
                <w:szCs w:val="24"/>
              </w:rPr>
            </w:pPr>
            <w:del w:id="231" w:author="Mohammad Nayeem Hasan" w:date="2023-03-22T18:16:00Z">
              <w:r w:rsidRPr="00762F2B" w:rsidDel="001E7B22">
                <w:rPr>
                  <w:rFonts w:ascii="Times New Roman" w:hAnsi="Times New Roman" w:cs="Times New Roman"/>
                  <w:sz w:val="24"/>
                  <w:szCs w:val="24"/>
                </w:rPr>
                <w:delText>MDV</w:delText>
              </w:r>
            </w:del>
          </w:p>
        </w:tc>
        <w:tc>
          <w:tcPr>
            <w:tcW w:w="2337" w:type="dxa"/>
          </w:tcPr>
          <w:p w14:paraId="2E7E113D" w14:textId="2417931B" w:rsidR="009620A7" w:rsidRPr="00762F2B" w:rsidDel="001E7B22" w:rsidRDefault="009620A7" w:rsidP="00762F2B">
            <w:pPr>
              <w:jc w:val="both"/>
              <w:rPr>
                <w:del w:id="232" w:author="Mohammad Nayeem Hasan" w:date="2023-03-22T18:16:00Z"/>
                <w:rFonts w:ascii="Times New Roman" w:hAnsi="Times New Roman" w:cs="Times New Roman"/>
                <w:sz w:val="24"/>
                <w:szCs w:val="24"/>
              </w:rPr>
            </w:pPr>
            <w:del w:id="233" w:author="Mohammad Nayeem Hasan" w:date="2023-03-22T18:16:00Z">
              <w:r w:rsidRPr="00762F2B" w:rsidDel="001E7B22">
                <w:rPr>
                  <w:rFonts w:ascii="Times New Roman" w:hAnsi="Times New Roman" w:cs="Times New Roman"/>
                  <w:sz w:val="24"/>
                  <w:szCs w:val="24"/>
                </w:rPr>
                <w:delText>-</w:delText>
              </w:r>
              <w:r w:rsidR="00942BBF" w:rsidDel="001E7B22">
                <w:rPr>
                  <w:rFonts w:ascii="Times New Roman" w:hAnsi="Times New Roman" w:cs="Times New Roman"/>
                  <w:sz w:val="24"/>
                  <w:szCs w:val="24"/>
                </w:rPr>
                <w:delText>0.018</w:delText>
              </w:r>
            </w:del>
          </w:p>
        </w:tc>
        <w:tc>
          <w:tcPr>
            <w:tcW w:w="2338" w:type="dxa"/>
          </w:tcPr>
          <w:p w14:paraId="35680E9A" w14:textId="2B7A9DB7" w:rsidR="009620A7" w:rsidRPr="00762F2B" w:rsidDel="001E7B22" w:rsidRDefault="00942BBF" w:rsidP="00762F2B">
            <w:pPr>
              <w:jc w:val="both"/>
              <w:rPr>
                <w:del w:id="234" w:author="Mohammad Nayeem Hasan" w:date="2023-03-22T18:16:00Z"/>
                <w:rFonts w:ascii="Times New Roman" w:hAnsi="Times New Roman" w:cs="Times New Roman"/>
                <w:sz w:val="24"/>
                <w:szCs w:val="24"/>
              </w:rPr>
            </w:pPr>
            <w:del w:id="235" w:author="Mohammad Nayeem Hasan" w:date="2023-03-22T18:16:00Z">
              <w:r w:rsidRPr="00942BBF" w:rsidDel="001E7B22">
                <w:rPr>
                  <w:rFonts w:ascii="Times New Roman" w:hAnsi="Times New Roman" w:cs="Times New Roman"/>
                  <w:sz w:val="24"/>
                  <w:szCs w:val="24"/>
                </w:rPr>
                <w:delText>-0.0</w:delText>
              </w:r>
              <w:r w:rsidDel="001E7B22">
                <w:rPr>
                  <w:rFonts w:ascii="Times New Roman" w:hAnsi="Times New Roman" w:cs="Times New Roman"/>
                  <w:sz w:val="24"/>
                  <w:szCs w:val="24"/>
                </w:rPr>
                <w:delText>60</w:delText>
              </w:r>
              <w:r w:rsidRPr="00942BBF" w:rsidDel="001E7B22">
                <w:rPr>
                  <w:rFonts w:ascii="Times New Roman" w:hAnsi="Times New Roman" w:cs="Times New Roman"/>
                  <w:sz w:val="24"/>
                  <w:szCs w:val="24"/>
                </w:rPr>
                <w:delText xml:space="preserve"> </w:delText>
              </w:r>
              <w:r w:rsidDel="001E7B22">
                <w:rPr>
                  <w:rFonts w:ascii="Times New Roman" w:hAnsi="Times New Roman" w:cs="Times New Roman"/>
                  <w:sz w:val="24"/>
                  <w:szCs w:val="24"/>
                </w:rPr>
                <w:delText xml:space="preserve">to </w:delText>
              </w:r>
              <w:r w:rsidRPr="00942BBF" w:rsidDel="001E7B22">
                <w:rPr>
                  <w:rFonts w:ascii="Times New Roman" w:hAnsi="Times New Roman" w:cs="Times New Roman"/>
                  <w:sz w:val="24"/>
                  <w:szCs w:val="24"/>
                </w:rPr>
                <w:delText>0.02</w:delText>
              </w:r>
              <w:r w:rsidDel="001E7B22">
                <w:rPr>
                  <w:rFonts w:ascii="Times New Roman" w:hAnsi="Times New Roman" w:cs="Times New Roman"/>
                  <w:sz w:val="24"/>
                  <w:szCs w:val="24"/>
                </w:rPr>
                <w:delText>5</w:delText>
              </w:r>
            </w:del>
          </w:p>
        </w:tc>
        <w:tc>
          <w:tcPr>
            <w:tcW w:w="2338" w:type="dxa"/>
          </w:tcPr>
          <w:p w14:paraId="740501AF" w14:textId="1762101D" w:rsidR="009620A7" w:rsidRPr="00762F2B" w:rsidDel="001E7B22" w:rsidRDefault="00401256" w:rsidP="00762F2B">
            <w:pPr>
              <w:jc w:val="both"/>
              <w:rPr>
                <w:del w:id="236" w:author="Mohammad Nayeem Hasan" w:date="2023-03-22T18:16:00Z"/>
                <w:rFonts w:ascii="Times New Roman" w:hAnsi="Times New Roman" w:cs="Times New Roman"/>
                <w:sz w:val="24"/>
                <w:szCs w:val="24"/>
              </w:rPr>
            </w:pPr>
            <w:del w:id="237" w:author="Mohammad Nayeem Hasan" w:date="2023-03-22T18:16:00Z">
              <w:r w:rsidDel="001E7B22">
                <w:rPr>
                  <w:rFonts w:ascii="Times New Roman" w:hAnsi="Times New Roman" w:cs="Times New Roman"/>
                  <w:sz w:val="24"/>
                  <w:szCs w:val="24"/>
                </w:rPr>
                <w:delText>0</w:delText>
              </w:r>
              <w:r w:rsidR="009620A7" w:rsidRPr="00762F2B" w:rsidDel="001E7B22">
                <w:rPr>
                  <w:rFonts w:ascii="Times New Roman" w:hAnsi="Times New Roman" w:cs="Times New Roman"/>
                  <w:sz w:val="24"/>
                  <w:szCs w:val="24"/>
                </w:rPr>
                <w:delText>.</w:delText>
              </w:r>
              <w:r w:rsidDel="001E7B22">
                <w:rPr>
                  <w:rFonts w:ascii="Times New Roman" w:hAnsi="Times New Roman" w:cs="Times New Roman"/>
                  <w:sz w:val="24"/>
                  <w:szCs w:val="24"/>
                </w:rPr>
                <w:delText>414</w:delText>
              </w:r>
            </w:del>
          </w:p>
        </w:tc>
      </w:tr>
      <w:tr w:rsidR="005C584D" w:rsidRPr="00762F2B" w:rsidDel="001E7B22" w14:paraId="53BA984B" w14:textId="5268AFA3" w:rsidTr="002C1CDE">
        <w:trPr>
          <w:del w:id="238" w:author="Mohammad Nayeem Hasan" w:date="2023-03-22T18:16:00Z"/>
        </w:trPr>
        <w:tc>
          <w:tcPr>
            <w:tcW w:w="2337" w:type="dxa"/>
          </w:tcPr>
          <w:p w14:paraId="45A886FB" w14:textId="1DE95523" w:rsidR="005C584D" w:rsidRPr="005C584D" w:rsidDel="001E7B22" w:rsidRDefault="005C584D" w:rsidP="00762F2B">
            <w:pPr>
              <w:jc w:val="both"/>
              <w:rPr>
                <w:del w:id="239" w:author="Mohammad Nayeem Hasan" w:date="2023-03-22T18:16:00Z"/>
                <w:rFonts w:ascii="Times New Roman" w:hAnsi="Times New Roman" w:cs="Times New Roman"/>
                <w:sz w:val="24"/>
                <w:szCs w:val="24"/>
              </w:rPr>
            </w:pPr>
            <w:del w:id="240" w:author="Mohammad Nayeem Hasan" w:date="2023-03-22T18:16:00Z">
              <w:r w:rsidRPr="005C584D" w:rsidDel="001E7B22">
                <w:rPr>
                  <w:rFonts w:ascii="Times New Roman" w:hAnsi="Times New Roman" w:cs="Times New Roman"/>
                  <w:sz w:val="24"/>
                  <w:szCs w:val="24"/>
                </w:rPr>
                <w:delText>MDV (</w:delText>
              </w:r>
              <w:r w:rsidRPr="00781F52" w:rsidDel="001E7B22">
                <w:rPr>
                  <w:rFonts w:ascii="Times New Roman" w:hAnsi="Times New Roman" w:cs="Times New Roman"/>
                  <w:sz w:val="24"/>
                  <w:szCs w:val="24"/>
                </w:rPr>
                <w:delText>50% increase)</w:delText>
              </w:r>
            </w:del>
          </w:p>
        </w:tc>
        <w:tc>
          <w:tcPr>
            <w:tcW w:w="2337" w:type="dxa"/>
          </w:tcPr>
          <w:p w14:paraId="6D4F2086" w14:textId="465CE641" w:rsidR="005C584D" w:rsidRPr="00762F2B" w:rsidDel="001E7B22" w:rsidRDefault="00540FF1" w:rsidP="00762F2B">
            <w:pPr>
              <w:jc w:val="both"/>
              <w:rPr>
                <w:del w:id="241" w:author="Mohammad Nayeem Hasan" w:date="2023-03-22T18:16:00Z"/>
                <w:rFonts w:ascii="Times New Roman" w:hAnsi="Times New Roman" w:cs="Times New Roman"/>
                <w:sz w:val="24"/>
                <w:szCs w:val="24"/>
              </w:rPr>
            </w:pPr>
            <w:del w:id="242" w:author="Mohammad Nayeem Hasan" w:date="2023-03-22T18:16:00Z">
              <w:r w:rsidDel="001E7B22">
                <w:rPr>
                  <w:rFonts w:ascii="Times New Roman" w:hAnsi="Times New Roman" w:cs="Times New Roman"/>
                  <w:sz w:val="24"/>
                  <w:szCs w:val="24"/>
                </w:rPr>
                <w:delText>-0.017</w:delText>
              </w:r>
            </w:del>
          </w:p>
        </w:tc>
        <w:tc>
          <w:tcPr>
            <w:tcW w:w="2338" w:type="dxa"/>
          </w:tcPr>
          <w:p w14:paraId="0F9FB09D" w14:textId="2A8DFAD9" w:rsidR="005C584D" w:rsidRPr="00762F2B" w:rsidDel="001E7B22" w:rsidRDefault="00540FF1" w:rsidP="00762F2B">
            <w:pPr>
              <w:jc w:val="both"/>
              <w:rPr>
                <w:del w:id="243" w:author="Mohammad Nayeem Hasan" w:date="2023-03-22T18:16:00Z"/>
                <w:rFonts w:ascii="Times New Roman" w:hAnsi="Times New Roman" w:cs="Times New Roman"/>
                <w:sz w:val="24"/>
                <w:szCs w:val="24"/>
              </w:rPr>
            </w:pPr>
            <w:del w:id="244" w:author="Mohammad Nayeem Hasan" w:date="2023-03-22T18:16:00Z">
              <w:r w:rsidRPr="00540FF1" w:rsidDel="001E7B22">
                <w:rPr>
                  <w:rFonts w:ascii="Times New Roman" w:hAnsi="Times New Roman" w:cs="Times New Roman"/>
                  <w:sz w:val="24"/>
                  <w:szCs w:val="24"/>
                </w:rPr>
                <w:delText>-0.05</w:delText>
              </w:r>
              <w:r w:rsidDel="001E7B22">
                <w:rPr>
                  <w:rFonts w:ascii="Times New Roman" w:hAnsi="Times New Roman" w:cs="Times New Roman"/>
                  <w:sz w:val="24"/>
                  <w:szCs w:val="24"/>
                </w:rPr>
                <w:delText xml:space="preserve">9 to </w:delText>
              </w:r>
              <w:r w:rsidRPr="00540FF1" w:rsidDel="001E7B22">
                <w:rPr>
                  <w:rFonts w:ascii="Times New Roman" w:hAnsi="Times New Roman" w:cs="Times New Roman"/>
                  <w:sz w:val="24"/>
                  <w:szCs w:val="24"/>
                </w:rPr>
                <w:delText>0.024</w:delText>
              </w:r>
            </w:del>
          </w:p>
        </w:tc>
        <w:tc>
          <w:tcPr>
            <w:tcW w:w="2338" w:type="dxa"/>
          </w:tcPr>
          <w:p w14:paraId="7C473B4B" w14:textId="773F4C8D" w:rsidR="005C584D" w:rsidRPr="00762F2B" w:rsidDel="001E7B22" w:rsidRDefault="00540FF1" w:rsidP="00762F2B">
            <w:pPr>
              <w:jc w:val="both"/>
              <w:rPr>
                <w:del w:id="245" w:author="Mohammad Nayeem Hasan" w:date="2023-03-22T18:16:00Z"/>
                <w:rFonts w:ascii="Times New Roman" w:hAnsi="Times New Roman" w:cs="Times New Roman"/>
                <w:sz w:val="24"/>
                <w:szCs w:val="24"/>
              </w:rPr>
            </w:pPr>
            <w:del w:id="246" w:author="Mohammad Nayeem Hasan" w:date="2023-03-22T18:16:00Z">
              <w:r w:rsidRPr="00540FF1" w:rsidDel="001E7B22">
                <w:rPr>
                  <w:rFonts w:ascii="Times New Roman" w:hAnsi="Times New Roman" w:cs="Times New Roman"/>
                  <w:sz w:val="24"/>
                  <w:szCs w:val="24"/>
                </w:rPr>
                <w:delText>0.415</w:delText>
              </w:r>
            </w:del>
          </w:p>
        </w:tc>
      </w:tr>
    </w:tbl>
    <w:p w14:paraId="61BAF73A" w14:textId="1526E825" w:rsidR="009620A7" w:rsidDel="001E7B22" w:rsidRDefault="009620A7" w:rsidP="00762F2B">
      <w:pPr>
        <w:spacing w:after="0" w:line="240" w:lineRule="auto"/>
        <w:jc w:val="both"/>
        <w:rPr>
          <w:del w:id="247" w:author="Mohammad Nayeem Hasan" w:date="2023-03-22T18:16:00Z"/>
          <w:rFonts w:ascii="Times New Roman" w:hAnsi="Times New Roman" w:cs="Times New Roman"/>
          <w:sz w:val="24"/>
          <w:szCs w:val="24"/>
        </w:rPr>
      </w:pPr>
    </w:p>
    <w:p w14:paraId="05FF0EE6" w14:textId="568A5526" w:rsidR="005530EE" w:rsidDel="001E7B22" w:rsidRDefault="005530EE" w:rsidP="00762F2B">
      <w:pPr>
        <w:spacing w:after="0" w:line="240" w:lineRule="auto"/>
        <w:jc w:val="both"/>
        <w:rPr>
          <w:del w:id="248" w:author="Mohammad Nayeem Hasan" w:date="2023-03-22T18:16:00Z"/>
          <w:rFonts w:ascii="Times New Roman" w:hAnsi="Times New Roman" w:cs="Times New Roman"/>
          <w:color w:val="000000"/>
          <w:sz w:val="24"/>
          <w:szCs w:val="24"/>
        </w:rPr>
      </w:pPr>
      <w:del w:id="249" w:author="Mohammad Nayeem Hasan" w:date="2023-03-22T18:16:00Z">
        <w:r w:rsidRPr="007F105A" w:rsidDel="001E7B22">
          <w:rPr>
            <w:rFonts w:ascii="Times New Roman" w:hAnsi="Times New Roman" w:cs="Times New Roman"/>
            <w:color w:val="000000"/>
            <w:sz w:val="24"/>
            <w:szCs w:val="24"/>
          </w:rPr>
          <w:delText xml:space="preserve">The </w:delText>
        </w:r>
        <w:r w:rsidR="006436E6" w:rsidDel="001E7B22">
          <w:rPr>
            <w:rFonts w:ascii="Times New Roman" w:hAnsi="Times New Roman" w:cs="Times New Roman"/>
            <w:color w:val="000000"/>
            <w:sz w:val="24"/>
            <w:szCs w:val="24"/>
          </w:rPr>
          <w:delText xml:space="preserve">MDV </w:delText>
        </w:r>
        <w:r w:rsidRPr="007F105A" w:rsidDel="001E7B22">
          <w:rPr>
            <w:rFonts w:ascii="Times New Roman" w:hAnsi="Times New Roman" w:cs="Times New Roman"/>
            <w:color w:val="000000"/>
            <w:sz w:val="24"/>
            <w:szCs w:val="24"/>
          </w:rPr>
          <w:delText xml:space="preserve">are significantly negative relation to </w:delText>
        </w:r>
        <w:r w:rsidR="006436E6" w:rsidDel="001E7B22">
          <w:rPr>
            <w:rFonts w:ascii="Times New Roman" w:hAnsi="Times New Roman" w:cs="Times New Roman"/>
            <w:color w:val="000000"/>
            <w:sz w:val="24"/>
            <w:szCs w:val="24"/>
          </w:rPr>
          <w:delText>rabies cases</w:delText>
        </w:r>
        <w:r w:rsidR="00CB7D46" w:rsidDel="001E7B22">
          <w:rPr>
            <w:rFonts w:ascii="Times New Roman" w:hAnsi="Times New Roman" w:cs="Times New Roman"/>
            <w:color w:val="000000"/>
            <w:sz w:val="24"/>
            <w:szCs w:val="24"/>
          </w:rPr>
          <w:delText xml:space="preserve"> in both ARIMAX models</w:delText>
        </w:r>
        <w:r w:rsidRPr="007F105A" w:rsidDel="001E7B22">
          <w:rPr>
            <w:rFonts w:ascii="Times New Roman" w:hAnsi="Times New Roman" w:cs="Times New Roman"/>
            <w:color w:val="000000"/>
            <w:sz w:val="24"/>
            <w:szCs w:val="24"/>
          </w:rPr>
          <w:delText xml:space="preserve">. The </w:delText>
        </w:r>
        <w:r w:rsidR="006436E6" w:rsidDel="001E7B22">
          <w:rPr>
            <w:rFonts w:ascii="Times New Roman" w:hAnsi="Times New Roman" w:cs="Times New Roman"/>
            <w:color w:val="000000"/>
            <w:sz w:val="24"/>
            <w:szCs w:val="24"/>
          </w:rPr>
          <w:delText>estimate of MDV (estimate = -</w:delText>
        </w:r>
        <w:r w:rsidR="00CB7D46" w:rsidDel="001E7B22">
          <w:rPr>
            <w:rFonts w:ascii="Times New Roman" w:hAnsi="Times New Roman" w:cs="Times New Roman"/>
            <w:color w:val="000000"/>
            <w:sz w:val="24"/>
            <w:szCs w:val="24"/>
          </w:rPr>
          <w:delText>0.018</w:delText>
        </w:r>
        <w:r w:rsidR="006436E6" w:rsidDel="001E7B22">
          <w:rPr>
            <w:rFonts w:ascii="Times New Roman" w:hAnsi="Times New Roman" w:cs="Times New Roman"/>
            <w:color w:val="000000"/>
            <w:sz w:val="24"/>
            <w:szCs w:val="24"/>
          </w:rPr>
          <w:delText>, 95</w:delText>
        </w:r>
        <w:r w:rsidR="00CB7D46" w:rsidDel="001E7B22">
          <w:rPr>
            <w:rFonts w:ascii="Times New Roman" w:hAnsi="Times New Roman" w:cs="Times New Roman"/>
            <w:color w:val="000000"/>
            <w:sz w:val="24"/>
            <w:szCs w:val="24"/>
          </w:rPr>
          <w:delText>%</w:delText>
        </w:r>
        <w:r w:rsidR="006436E6" w:rsidDel="001E7B22">
          <w:rPr>
            <w:rFonts w:ascii="Times New Roman" w:hAnsi="Times New Roman" w:cs="Times New Roman"/>
            <w:color w:val="000000"/>
            <w:sz w:val="24"/>
            <w:szCs w:val="24"/>
          </w:rPr>
          <w:delText xml:space="preserve"> CI: -</w:delText>
        </w:r>
        <w:r w:rsidR="00CB7D46" w:rsidDel="001E7B22">
          <w:rPr>
            <w:rFonts w:ascii="Times New Roman" w:hAnsi="Times New Roman" w:cs="Times New Roman"/>
            <w:color w:val="000000"/>
            <w:sz w:val="24"/>
            <w:szCs w:val="24"/>
          </w:rPr>
          <w:delText>0.060</w:delText>
        </w:r>
        <w:r w:rsidR="006436E6" w:rsidDel="001E7B22">
          <w:rPr>
            <w:rFonts w:ascii="Times New Roman" w:hAnsi="Times New Roman" w:cs="Times New Roman"/>
            <w:color w:val="000000"/>
            <w:sz w:val="24"/>
            <w:szCs w:val="24"/>
          </w:rPr>
          <w:delText xml:space="preserve"> to </w:delText>
        </w:r>
        <w:r w:rsidR="00CB7D46" w:rsidDel="001E7B22">
          <w:rPr>
            <w:rFonts w:ascii="Times New Roman" w:hAnsi="Times New Roman" w:cs="Times New Roman"/>
            <w:color w:val="000000"/>
            <w:sz w:val="24"/>
            <w:szCs w:val="24"/>
          </w:rPr>
          <w:delText>0.025</w:delText>
        </w:r>
        <w:r w:rsidRPr="007F105A" w:rsidDel="001E7B22">
          <w:rPr>
            <w:rFonts w:ascii="Times New Roman" w:hAnsi="Times New Roman" w:cs="Times New Roman"/>
            <w:color w:val="000000"/>
            <w:sz w:val="24"/>
            <w:szCs w:val="24"/>
          </w:rPr>
          <w:delText>)</w:delText>
        </w:r>
        <w:r w:rsidR="006436E6" w:rsidDel="001E7B22">
          <w:rPr>
            <w:rFonts w:ascii="Times New Roman" w:hAnsi="Times New Roman" w:cs="Times New Roman"/>
            <w:color w:val="000000"/>
            <w:sz w:val="24"/>
            <w:szCs w:val="24"/>
          </w:rPr>
          <w:delText>.</w:delText>
        </w:r>
        <w:r w:rsidR="00840ED1" w:rsidDel="001E7B22">
          <w:rPr>
            <w:rFonts w:ascii="Times New Roman" w:hAnsi="Times New Roman" w:cs="Times New Roman"/>
            <w:color w:val="000000"/>
            <w:sz w:val="24"/>
            <w:szCs w:val="24"/>
          </w:rPr>
          <w:delText xml:space="preserve"> </w:delText>
        </w:r>
        <w:r w:rsidR="00C44487" w:rsidRPr="007F105A" w:rsidDel="001E7B22">
          <w:rPr>
            <w:rFonts w:ascii="Times New Roman" w:hAnsi="Times New Roman" w:cs="Times New Roman"/>
            <w:color w:val="000000"/>
            <w:sz w:val="24"/>
            <w:szCs w:val="24"/>
          </w:rPr>
          <w:delText xml:space="preserve">The </w:delText>
        </w:r>
        <w:r w:rsidR="00C44487" w:rsidDel="001E7B22">
          <w:rPr>
            <w:rFonts w:ascii="Times New Roman" w:hAnsi="Times New Roman" w:cs="Times New Roman"/>
            <w:color w:val="000000"/>
            <w:sz w:val="24"/>
            <w:szCs w:val="24"/>
          </w:rPr>
          <w:delText>estimate of MDV with 50% increase (estimate = -0.017, 95% CI: -0.059 to 0.024</w:delText>
        </w:r>
        <w:r w:rsidR="00C44487" w:rsidRPr="007F105A" w:rsidDel="001E7B22">
          <w:rPr>
            <w:rFonts w:ascii="Times New Roman" w:hAnsi="Times New Roman" w:cs="Times New Roman"/>
            <w:color w:val="000000"/>
            <w:sz w:val="24"/>
            <w:szCs w:val="24"/>
          </w:rPr>
          <w:delText>)</w:delText>
        </w:r>
        <w:r w:rsidR="00C44487" w:rsidDel="001E7B22">
          <w:rPr>
            <w:rFonts w:ascii="Times New Roman" w:hAnsi="Times New Roman" w:cs="Times New Roman"/>
            <w:color w:val="000000"/>
            <w:sz w:val="24"/>
            <w:szCs w:val="24"/>
          </w:rPr>
          <w:delText xml:space="preserve">. </w:delText>
        </w:r>
      </w:del>
    </w:p>
    <w:p w14:paraId="59980D1D" w14:textId="393C011B" w:rsidR="00D20CF7" w:rsidRDefault="00D20CF7" w:rsidP="00762F2B">
      <w:pPr>
        <w:spacing w:after="0" w:line="240" w:lineRule="auto"/>
        <w:jc w:val="both"/>
        <w:rPr>
          <w:rFonts w:ascii="Times New Roman" w:hAnsi="Times New Roman" w:cs="Times New Roman"/>
          <w:color w:val="000000"/>
          <w:sz w:val="24"/>
          <w:szCs w:val="24"/>
        </w:rPr>
      </w:pPr>
    </w:p>
    <w:p w14:paraId="4E032E0B" w14:textId="7F72D949" w:rsidR="00D20CF7" w:rsidRDefault="00D20CF7" w:rsidP="00762F2B">
      <w:pPr>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Many other factors can influence occurrence of rabies cases including literacy rate, GDP, awareness of rabies, access and availability of post-exposure vaccines, access to primary care</w:t>
      </w:r>
      <w:ins w:id="250" w:author="Mohammad Nayeem Hasan" w:date="2023-03-22T18:16:00Z">
        <w:r w:rsidR="001E7B22">
          <w:rPr>
            <w:rFonts w:ascii="Times New Roman" w:hAnsi="Times New Roman" w:cs="Times New Roman"/>
            <w:color w:val="000000"/>
            <w:sz w:val="24"/>
            <w:szCs w:val="24"/>
          </w:rPr>
          <w:t>,</w:t>
        </w:r>
      </w:ins>
      <w:r>
        <w:rPr>
          <w:rFonts w:ascii="Times New Roman" w:hAnsi="Times New Roman" w:cs="Times New Roman"/>
          <w:color w:val="000000"/>
          <w:sz w:val="24"/>
          <w:szCs w:val="24"/>
        </w:rPr>
        <w:t xml:space="preserve"> and primary contact related </w:t>
      </w:r>
      <w:del w:id="251" w:author="Mohammad Nayeem Hasan" w:date="2023-03-22T18:16:00Z">
        <w:r w:rsidDel="001E7B22">
          <w:rPr>
            <w:rFonts w:ascii="Times New Roman" w:hAnsi="Times New Roman" w:cs="Times New Roman"/>
            <w:color w:val="000000"/>
            <w:sz w:val="24"/>
            <w:szCs w:val="24"/>
          </w:rPr>
          <w:delText xml:space="preserve">with </w:delText>
        </w:r>
      </w:del>
      <w:ins w:id="252" w:author="Mohammad Nayeem Hasan" w:date="2023-03-22T18:16:00Z">
        <w:r w:rsidR="001E7B22">
          <w:rPr>
            <w:rFonts w:ascii="Times New Roman" w:hAnsi="Times New Roman" w:cs="Times New Roman"/>
            <w:color w:val="000000"/>
            <w:sz w:val="24"/>
            <w:szCs w:val="24"/>
          </w:rPr>
          <w:t>to</w:t>
        </w:r>
        <w:r w:rsidR="001E7B22">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 xml:space="preserve">sickness. However, reliable data on these parameters or proxy variables are not available. </w:t>
      </w:r>
      <w:r w:rsidR="00C44487">
        <w:rPr>
          <w:rFonts w:ascii="Times New Roman" w:hAnsi="Times New Roman" w:cs="Times New Roman"/>
          <w:color w:val="000000"/>
          <w:sz w:val="24"/>
          <w:szCs w:val="24"/>
        </w:rPr>
        <w:t>Thus,</w:t>
      </w:r>
      <w:r>
        <w:rPr>
          <w:rFonts w:ascii="Times New Roman" w:hAnsi="Times New Roman" w:cs="Times New Roman"/>
          <w:color w:val="000000"/>
          <w:sz w:val="24"/>
          <w:szCs w:val="24"/>
        </w:rPr>
        <w:t xml:space="preserve"> we decided to keep MDV in the model as the key </w:t>
      </w:r>
      <w:del w:id="253" w:author="Mohammad Nayeem Hasan" w:date="2023-03-22T18:16:00Z">
        <w:r w:rsidDel="001E7B22">
          <w:rPr>
            <w:rFonts w:ascii="Times New Roman" w:hAnsi="Times New Roman" w:cs="Times New Roman"/>
            <w:color w:val="000000"/>
            <w:sz w:val="24"/>
            <w:szCs w:val="24"/>
          </w:rPr>
          <w:delText xml:space="preserve">determinants </w:delText>
        </w:r>
      </w:del>
      <w:ins w:id="254" w:author="Mohammad Nayeem Hasan" w:date="2023-03-22T18:16:00Z">
        <w:r w:rsidR="001E7B22">
          <w:rPr>
            <w:rFonts w:ascii="Times New Roman" w:hAnsi="Times New Roman" w:cs="Times New Roman"/>
            <w:color w:val="000000"/>
            <w:sz w:val="24"/>
            <w:szCs w:val="24"/>
          </w:rPr>
          <w:t>determinant</w:t>
        </w:r>
        <w:r w:rsidR="001E7B22">
          <w:rPr>
            <w:rFonts w:ascii="Times New Roman" w:hAnsi="Times New Roman" w:cs="Times New Roman"/>
            <w:color w:val="000000"/>
            <w:sz w:val="24"/>
            <w:szCs w:val="24"/>
          </w:rPr>
          <w:t xml:space="preserve"> </w:t>
        </w:r>
      </w:ins>
      <w:r>
        <w:rPr>
          <w:rFonts w:ascii="Times New Roman" w:hAnsi="Times New Roman" w:cs="Times New Roman"/>
          <w:color w:val="000000"/>
          <w:sz w:val="24"/>
          <w:szCs w:val="24"/>
        </w:rPr>
        <w:t xml:space="preserve">of </w:t>
      </w:r>
      <w:ins w:id="255" w:author="Mohammad Nayeem Hasan" w:date="2023-03-22T18:16:00Z">
        <w:r w:rsidR="001E7B22">
          <w:rPr>
            <w:rFonts w:ascii="Times New Roman" w:hAnsi="Times New Roman" w:cs="Times New Roman"/>
            <w:color w:val="000000"/>
            <w:sz w:val="24"/>
            <w:szCs w:val="24"/>
          </w:rPr>
          <w:t xml:space="preserve">the </w:t>
        </w:r>
      </w:ins>
      <w:r>
        <w:rPr>
          <w:rFonts w:ascii="Times New Roman" w:hAnsi="Times New Roman" w:cs="Times New Roman"/>
          <w:color w:val="000000"/>
          <w:sz w:val="24"/>
          <w:szCs w:val="24"/>
        </w:rPr>
        <w:t>occurrence of human rabies cases (</w:t>
      </w:r>
      <w:r w:rsidR="00D15221">
        <w:rPr>
          <w:rFonts w:ascii="Times New Roman" w:hAnsi="Times New Roman" w:cs="Times New Roman"/>
          <w:color w:val="000000"/>
          <w:sz w:val="24"/>
          <w:szCs w:val="24"/>
        </w:rPr>
        <w:t xml:space="preserve">please add a </w:t>
      </w:r>
      <w:r>
        <w:rPr>
          <w:rFonts w:ascii="Times New Roman" w:hAnsi="Times New Roman" w:cs="Times New Roman"/>
          <w:color w:val="000000"/>
          <w:sz w:val="24"/>
          <w:szCs w:val="24"/>
        </w:rPr>
        <w:t>R</w:t>
      </w:r>
      <w:r w:rsidR="00D15221">
        <w:rPr>
          <w:rFonts w:ascii="Times New Roman" w:hAnsi="Times New Roman" w:cs="Times New Roman"/>
          <w:color w:val="000000"/>
          <w:sz w:val="24"/>
          <w:szCs w:val="24"/>
        </w:rPr>
        <w:t>e</w:t>
      </w:r>
      <w:r>
        <w:rPr>
          <w:rFonts w:ascii="Times New Roman" w:hAnsi="Times New Roman" w:cs="Times New Roman"/>
          <w:color w:val="000000"/>
          <w:sz w:val="24"/>
          <w:szCs w:val="24"/>
        </w:rPr>
        <w:t xml:space="preserve">f). </w:t>
      </w:r>
    </w:p>
    <w:p w14:paraId="11245B74" w14:textId="77777777" w:rsidR="005530EE" w:rsidRPr="00762F2B" w:rsidRDefault="005530EE" w:rsidP="00762F2B">
      <w:pPr>
        <w:spacing w:after="0" w:line="240" w:lineRule="auto"/>
        <w:jc w:val="both"/>
        <w:rPr>
          <w:rFonts w:ascii="Times New Roman" w:hAnsi="Times New Roman" w:cs="Times New Roman"/>
          <w:sz w:val="24"/>
          <w:szCs w:val="24"/>
        </w:rPr>
      </w:pPr>
    </w:p>
    <w:p w14:paraId="63B3D13D" w14:textId="7A99969F" w:rsidR="009620A7" w:rsidRPr="00762F2B" w:rsidRDefault="009E42C4" w:rsidP="00762F2B">
      <w:pPr>
        <w:spacing w:after="0" w:line="240" w:lineRule="auto"/>
        <w:jc w:val="both"/>
        <w:rPr>
          <w:rFonts w:ascii="Times New Roman" w:hAnsi="Times New Roman" w:cs="Times New Roman"/>
          <w:sz w:val="24"/>
          <w:szCs w:val="24"/>
        </w:rPr>
      </w:pPr>
      <w:r w:rsidRPr="00762F2B">
        <w:rPr>
          <w:rFonts w:ascii="Times New Roman" w:hAnsi="Times New Roman" w:cs="Times New Roman"/>
          <w:sz w:val="24"/>
          <w:szCs w:val="24"/>
        </w:rPr>
        <w:t>Reference</w:t>
      </w:r>
    </w:p>
    <w:p w14:paraId="713446B9" w14:textId="01CEE1EA" w:rsidR="007C5611" w:rsidRPr="00762F2B" w:rsidRDefault="007C5611" w:rsidP="00762F2B">
      <w:pPr>
        <w:spacing w:after="0" w:line="240" w:lineRule="auto"/>
        <w:jc w:val="both"/>
        <w:rPr>
          <w:rFonts w:ascii="Times New Roman" w:hAnsi="Times New Roman" w:cs="Times New Roman"/>
          <w:sz w:val="24"/>
          <w:szCs w:val="24"/>
        </w:rPr>
      </w:pPr>
    </w:p>
    <w:p w14:paraId="41B77BF2" w14:textId="15822203" w:rsidR="004560D2" w:rsidRPr="00762F2B" w:rsidRDefault="00DB538B" w:rsidP="00762F2B">
      <w:pPr>
        <w:widowControl w:val="0"/>
        <w:autoSpaceDE w:val="0"/>
        <w:autoSpaceDN w:val="0"/>
        <w:adjustRightInd w:val="0"/>
        <w:spacing w:after="0" w:line="240" w:lineRule="auto"/>
        <w:ind w:left="640" w:hanging="640"/>
        <w:jc w:val="both"/>
        <w:rPr>
          <w:rFonts w:ascii="Times New Roman" w:hAnsi="Times New Roman" w:cs="Times New Roman"/>
          <w:noProof/>
          <w:sz w:val="24"/>
          <w:szCs w:val="24"/>
        </w:rPr>
      </w:pPr>
      <w:r>
        <w:rPr>
          <w:rFonts w:ascii="Times New Roman" w:hAnsi="Times New Roman" w:cs="Times New Roman"/>
          <w:noProof/>
          <w:sz w:val="24"/>
          <w:szCs w:val="24"/>
        </w:rPr>
        <w:t>1</w:t>
      </w:r>
      <w:r w:rsidR="00F40A3C" w:rsidRPr="00762F2B">
        <w:rPr>
          <w:rFonts w:ascii="Times New Roman" w:hAnsi="Times New Roman" w:cs="Times New Roman"/>
          <w:noProof/>
          <w:sz w:val="24"/>
          <w:szCs w:val="24"/>
        </w:rPr>
        <w:t xml:space="preserve">. </w:t>
      </w:r>
      <w:r w:rsidR="004560D2" w:rsidRPr="00762F2B">
        <w:rPr>
          <w:rFonts w:ascii="Times New Roman" w:hAnsi="Times New Roman" w:cs="Times New Roman"/>
          <w:noProof/>
          <w:sz w:val="24"/>
          <w:szCs w:val="24"/>
        </w:rPr>
        <w:t>Adhikari R, Agrawal RK. An Introductory Study on Time Series Modeling and Forecasting. Published online February 26, 2013. Accessed October 24, 2020. http://arxiv.org/abs/1302.6613</w:t>
      </w:r>
    </w:p>
    <w:p w14:paraId="371AC988" w14:textId="509192B1" w:rsidR="004560D2" w:rsidRPr="00762F2B" w:rsidRDefault="00DB538B" w:rsidP="00762F2B">
      <w:pPr>
        <w:widowControl w:val="0"/>
        <w:autoSpaceDE w:val="0"/>
        <w:autoSpaceDN w:val="0"/>
        <w:adjustRightInd w:val="0"/>
        <w:spacing w:after="0" w:line="240" w:lineRule="auto"/>
        <w:ind w:left="640" w:hanging="640"/>
        <w:jc w:val="both"/>
        <w:rPr>
          <w:rFonts w:ascii="Times New Roman" w:hAnsi="Times New Roman" w:cs="Times New Roman"/>
          <w:noProof/>
          <w:sz w:val="24"/>
          <w:szCs w:val="24"/>
        </w:rPr>
      </w:pPr>
      <w:r>
        <w:rPr>
          <w:rFonts w:ascii="Times New Roman" w:hAnsi="Times New Roman" w:cs="Times New Roman"/>
          <w:noProof/>
          <w:sz w:val="24"/>
          <w:szCs w:val="24"/>
        </w:rPr>
        <w:t>2</w:t>
      </w:r>
      <w:r w:rsidR="00F40A3C" w:rsidRPr="00762F2B">
        <w:rPr>
          <w:rFonts w:ascii="Times New Roman" w:hAnsi="Times New Roman" w:cs="Times New Roman"/>
          <w:noProof/>
          <w:sz w:val="24"/>
          <w:szCs w:val="24"/>
        </w:rPr>
        <w:t xml:space="preserve">. </w:t>
      </w:r>
      <w:r w:rsidR="004560D2" w:rsidRPr="00762F2B">
        <w:rPr>
          <w:rFonts w:ascii="Times New Roman" w:hAnsi="Times New Roman" w:cs="Times New Roman"/>
          <w:noProof/>
          <w:sz w:val="24"/>
          <w:szCs w:val="24"/>
        </w:rPr>
        <w:t xml:space="preserve">Hyndman R, … GA-O https://cran. r, 2020 U. </w:t>
      </w:r>
      <w:r w:rsidR="004560D2" w:rsidRPr="00762F2B">
        <w:rPr>
          <w:rFonts w:ascii="Times New Roman" w:hAnsi="Times New Roman" w:cs="Times New Roman"/>
          <w:i/>
          <w:iCs/>
          <w:noProof/>
          <w:sz w:val="24"/>
          <w:szCs w:val="24"/>
        </w:rPr>
        <w:t>Package “forecast” Title Forecasting Functions for Time Series and Linear Models Description Methods and Tools for Displaying and Analysing Univariate Time Series Forecasts Including Exponential Smoothing via State Space Models and Automatic ARIMA Modelli</w:t>
      </w:r>
      <w:r w:rsidR="004560D2" w:rsidRPr="00762F2B">
        <w:rPr>
          <w:rFonts w:ascii="Times New Roman" w:hAnsi="Times New Roman" w:cs="Times New Roman"/>
          <w:noProof/>
          <w:sz w:val="24"/>
          <w:szCs w:val="24"/>
        </w:rPr>
        <w:t>.; 2020. Accessed December 29, 2020. https://orcid.org/0000-0002-3665-9021</w:t>
      </w:r>
    </w:p>
    <w:p w14:paraId="78BD8CA5" w14:textId="77777777" w:rsidR="004560D2" w:rsidRPr="00762F2B" w:rsidRDefault="004560D2" w:rsidP="00762F2B">
      <w:pPr>
        <w:spacing w:after="0" w:line="240" w:lineRule="auto"/>
        <w:jc w:val="both"/>
        <w:rPr>
          <w:rFonts w:ascii="Times New Roman" w:hAnsi="Times New Roman" w:cs="Times New Roman"/>
          <w:sz w:val="24"/>
          <w:szCs w:val="24"/>
        </w:rPr>
      </w:pPr>
    </w:p>
    <w:p w14:paraId="5D876860" w14:textId="1A1E7D04" w:rsidR="00C20E0D"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r w:rsidR="00995AC8" w:rsidRPr="00762F2B">
        <w:rPr>
          <w:rFonts w:ascii="Times New Roman" w:hAnsi="Times New Roman" w:cs="Times New Roman"/>
          <w:sz w:val="24"/>
          <w:szCs w:val="24"/>
        </w:rPr>
        <w:t>. Time Series Analysis and Mortality Model of Dog Bite Victims Presented for Treatment at a Referral Clinic for Rabies Exposure in Monrovia, Liberia, 2010-2013</w:t>
      </w:r>
    </w:p>
    <w:p w14:paraId="7137BDA6" w14:textId="02738AB6" w:rsidR="00995AC8" w:rsidRPr="00762F2B" w:rsidRDefault="00995AC8" w:rsidP="00762F2B">
      <w:pPr>
        <w:spacing w:after="0" w:line="240" w:lineRule="auto"/>
        <w:jc w:val="both"/>
        <w:rPr>
          <w:rFonts w:ascii="Times New Roman" w:hAnsi="Times New Roman" w:cs="Times New Roman"/>
          <w:sz w:val="24"/>
          <w:szCs w:val="24"/>
        </w:rPr>
      </w:pPr>
    </w:p>
    <w:p w14:paraId="259D0FE8" w14:textId="0E41FC6A" w:rsidR="00995AC8"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r w:rsidR="00995AC8" w:rsidRPr="00762F2B">
        <w:rPr>
          <w:rFonts w:ascii="Times New Roman" w:hAnsi="Times New Roman" w:cs="Times New Roman"/>
          <w:sz w:val="24"/>
          <w:szCs w:val="24"/>
        </w:rPr>
        <w:t xml:space="preserve">. </w:t>
      </w:r>
      <w:hyperlink r:id="rId11" w:history="1">
        <w:r w:rsidR="000E235F" w:rsidRPr="00762F2B">
          <w:rPr>
            <w:rStyle w:val="Hyperlink"/>
            <w:rFonts w:ascii="Times New Roman" w:hAnsi="Times New Roman" w:cs="Times New Roman"/>
            <w:sz w:val="24"/>
            <w:szCs w:val="24"/>
          </w:rPr>
          <w:t>https://www.frontiersin.org/articles/10.3389/fvets.2022.800735/full</w:t>
        </w:r>
      </w:hyperlink>
    </w:p>
    <w:p w14:paraId="7CF2A73A" w14:textId="39405450" w:rsidR="000E235F" w:rsidRPr="00762F2B" w:rsidRDefault="000E235F" w:rsidP="00762F2B">
      <w:pPr>
        <w:spacing w:after="0" w:line="240" w:lineRule="auto"/>
        <w:jc w:val="both"/>
        <w:rPr>
          <w:rFonts w:ascii="Times New Roman" w:hAnsi="Times New Roman" w:cs="Times New Roman"/>
          <w:sz w:val="24"/>
          <w:szCs w:val="24"/>
        </w:rPr>
      </w:pPr>
    </w:p>
    <w:p w14:paraId="73EF4CF6" w14:textId="75E73AF6" w:rsidR="000E235F"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w:t>
      </w:r>
      <w:r w:rsidR="000E235F" w:rsidRPr="00762F2B">
        <w:rPr>
          <w:rFonts w:ascii="Times New Roman" w:hAnsi="Times New Roman" w:cs="Times New Roman"/>
          <w:sz w:val="24"/>
          <w:szCs w:val="24"/>
        </w:rPr>
        <w:t xml:space="preserve">. </w:t>
      </w:r>
      <w:hyperlink r:id="rId12" w:history="1">
        <w:r w:rsidR="000E235F" w:rsidRPr="00762F2B">
          <w:rPr>
            <w:rStyle w:val="Hyperlink"/>
            <w:rFonts w:ascii="Times New Roman" w:hAnsi="Times New Roman" w:cs="Times New Roman"/>
            <w:sz w:val="24"/>
            <w:szCs w:val="24"/>
          </w:rPr>
          <w:t>https://link.springer.com/article/10.1007/s11250-015-0775-x</w:t>
        </w:r>
      </w:hyperlink>
    </w:p>
    <w:p w14:paraId="2F623182" w14:textId="171EBB7F" w:rsidR="000E235F"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6</w:t>
      </w:r>
      <w:r w:rsidR="000E235F" w:rsidRPr="00762F2B">
        <w:rPr>
          <w:rFonts w:ascii="Times New Roman" w:hAnsi="Times New Roman" w:cs="Times New Roman"/>
          <w:sz w:val="24"/>
          <w:szCs w:val="24"/>
        </w:rPr>
        <w:t xml:space="preserve">. </w:t>
      </w:r>
      <w:hyperlink r:id="rId13" w:history="1">
        <w:r w:rsidR="000E235F" w:rsidRPr="00762F2B">
          <w:rPr>
            <w:rStyle w:val="Hyperlink"/>
            <w:rFonts w:ascii="Times New Roman" w:hAnsi="Times New Roman" w:cs="Times New Roman"/>
            <w:sz w:val="24"/>
            <w:szCs w:val="24"/>
          </w:rPr>
          <w:t>https://www.pnas.org/doi/epdf/10.1073/pnas.0609122104</w:t>
        </w:r>
      </w:hyperlink>
    </w:p>
    <w:p w14:paraId="15D99D4D" w14:textId="194AD186" w:rsidR="000E235F"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7</w:t>
      </w:r>
      <w:r w:rsidR="000E235F" w:rsidRPr="00762F2B">
        <w:rPr>
          <w:rFonts w:ascii="Times New Roman" w:hAnsi="Times New Roman" w:cs="Times New Roman"/>
          <w:sz w:val="24"/>
          <w:szCs w:val="24"/>
        </w:rPr>
        <w:t xml:space="preserve">. </w:t>
      </w:r>
      <w:hyperlink r:id="rId14" w:history="1">
        <w:r w:rsidR="000E235F" w:rsidRPr="00762F2B">
          <w:rPr>
            <w:rStyle w:val="Hyperlink"/>
            <w:rFonts w:ascii="Times New Roman" w:hAnsi="Times New Roman" w:cs="Times New Roman"/>
            <w:sz w:val="24"/>
            <w:szCs w:val="24"/>
          </w:rPr>
          <w:t>https://www.iapsmupuk.org/journal/index.php/IJCH/article/view/2142/1209</w:t>
        </w:r>
      </w:hyperlink>
    </w:p>
    <w:p w14:paraId="6BDC5846" w14:textId="6D51341E" w:rsidR="000E235F"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8</w:t>
      </w:r>
      <w:r w:rsidR="000E235F" w:rsidRPr="00762F2B">
        <w:rPr>
          <w:rFonts w:ascii="Times New Roman" w:hAnsi="Times New Roman" w:cs="Times New Roman"/>
          <w:sz w:val="24"/>
          <w:szCs w:val="24"/>
        </w:rPr>
        <w:t>. Forecasting Rabies in Dogs in Thailand: Time Series Analysis</w:t>
      </w:r>
    </w:p>
    <w:p w14:paraId="68378F78" w14:textId="6F718F0F" w:rsidR="000E235F"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9</w:t>
      </w:r>
      <w:r w:rsidR="000E235F" w:rsidRPr="00762F2B">
        <w:rPr>
          <w:rFonts w:ascii="Times New Roman" w:hAnsi="Times New Roman" w:cs="Times New Roman"/>
          <w:sz w:val="24"/>
          <w:szCs w:val="24"/>
        </w:rPr>
        <w:t>. Seasonal Variation and Time Trend Analysis of Dog Bite Cases Attending the Anti Rabies Clinic in Delhi using ARIMA Model Forecasting</w:t>
      </w:r>
    </w:p>
    <w:p w14:paraId="3585134C" w14:textId="33E12F6C" w:rsidR="000E235F"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10</w:t>
      </w:r>
      <w:r w:rsidR="000E235F" w:rsidRPr="00762F2B">
        <w:rPr>
          <w:rFonts w:ascii="Times New Roman" w:hAnsi="Times New Roman" w:cs="Times New Roman"/>
          <w:sz w:val="24"/>
          <w:szCs w:val="24"/>
        </w:rPr>
        <w:t>. Seasonal Variation and Time Trend Analysis of Dog Bite Cases Attending the Anti Rabies Clinic in Delhi using ARIMA Model Forecasting</w:t>
      </w:r>
    </w:p>
    <w:p w14:paraId="7BA9C05A" w14:textId="0DF196A7" w:rsidR="004560D2"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11</w:t>
      </w:r>
      <w:r w:rsidR="004560D2" w:rsidRPr="00762F2B">
        <w:rPr>
          <w:rFonts w:ascii="Times New Roman" w:hAnsi="Times New Roman" w:cs="Times New Roman"/>
          <w:sz w:val="24"/>
          <w:szCs w:val="24"/>
        </w:rPr>
        <w:t xml:space="preserve">. </w:t>
      </w:r>
      <w:hyperlink r:id="rId15" w:history="1">
        <w:r w:rsidR="004560D2" w:rsidRPr="00762F2B">
          <w:rPr>
            <w:rStyle w:val="Hyperlink"/>
            <w:rFonts w:ascii="Times New Roman" w:hAnsi="Times New Roman" w:cs="Times New Roman"/>
            <w:sz w:val="24"/>
            <w:szCs w:val="24"/>
          </w:rPr>
          <w:t>https://www.cambridge.org/core/journals/epidemiology-and-infection/article/statistical-analysis-between-2006-and-2019-and-forecast-of-rabies-in-cattle-from-2020-to-2022-in-tocantins-state-brazil-by-using-the-r-studio-software/23BFBDAF0EBD39015C43F54F1CEF2E2C</w:t>
        </w:r>
      </w:hyperlink>
    </w:p>
    <w:p w14:paraId="36C2B433" w14:textId="6B34752F" w:rsidR="004560D2"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12</w:t>
      </w:r>
      <w:r w:rsidR="004560D2" w:rsidRPr="00762F2B">
        <w:rPr>
          <w:rFonts w:ascii="Times New Roman" w:hAnsi="Times New Roman" w:cs="Times New Roman"/>
          <w:sz w:val="24"/>
          <w:szCs w:val="24"/>
        </w:rPr>
        <w:t>. Fan J, Shan R, Cao X (2009) The analysis to Tertiary- industry with ARIMAX model. J Math Res 1(2):156–163</w:t>
      </w:r>
    </w:p>
    <w:p w14:paraId="7FBCDEC0" w14:textId="1F4131D0" w:rsidR="00C20E0D" w:rsidRPr="00762F2B" w:rsidRDefault="00DB538B" w:rsidP="00762F2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13</w:t>
      </w:r>
      <w:r w:rsidR="004560D2" w:rsidRPr="00762F2B">
        <w:rPr>
          <w:rFonts w:ascii="Times New Roman" w:hAnsi="Times New Roman" w:cs="Times New Roman"/>
          <w:sz w:val="24"/>
          <w:szCs w:val="24"/>
        </w:rPr>
        <w:t>. Chadsuthi S, Modchang C, Lenbury Y, Iamsirithaworn S, Triampo W (2012) Modeling seasonal leptospirosis transmission and its association with rainfall and temperature in Thailand using timeseries and ARIMAX analyses. Asian Pac J Trop Med 5(7):539–546</w:t>
      </w:r>
    </w:p>
    <w:p w14:paraId="3DFCB7FD" w14:textId="29850D21" w:rsidR="009E42C4" w:rsidRPr="00762F2B" w:rsidRDefault="009E42C4" w:rsidP="00762F2B">
      <w:pPr>
        <w:spacing w:after="0" w:line="240" w:lineRule="auto"/>
        <w:jc w:val="both"/>
        <w:rPr>
          <w:rFonts w:ascii="Times New Roman" w:hAnsi="Times New Roman" w:cs="Times New Roman"/>
          <w:sz w:val="24"/>
          <w:szCs w:val="24"/>
        </w:rPr>
      </w:pPr>
    </w:p>
    <w:sectPr w:rsidR="009E42C4" w:rsidRPr="00762F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hammad Nayeem Hasan">
    <w15:presenceInfo w15:providerId="Windows Live" w15:userId="5be14f6c7eaf8e33"/>
  </w15:person>
  <w15:person w15:author="Mohammad Nayeem Hasan [2]">
    <w15:presenceInfo w15:providerId="None" w15:userId="Mohammad Nayeem Has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719"/>
    <w:rsid w:val="00000772"/>
    <w:rsid w:val="000030E8"/>
    <w:rsid w:val="0000570F"/>
    <w:rsid w:val="000343AA"/>
    <w:rsid w:val="00057EC5"/>
    <w:rsid w:val="0006037F"/>
    <w:rsid w:val="00092FF8"/>
    <w:rsid w:val="00096BC9"/>
    <w:rsid w:val="000A3122"/>
    <w:rsid w:val="000B7DB6"/>
    <w:rsid w:val="000D05AF"/>
    <w:rsid w:val="000E235F"/>
    <w:rsid w:val="00106E92"/>
    <w:rsid w:val="001153ED"/>
    <w:rsid w:val="00127130"/>
    <w:rsid w:val="00143CBB"/>
    <w:rsid w:val="00161E37"/>
    <w:rsid w:val="001951D7"/>
    <w:rsid w:val="001A2FF8"/>
    <w:rsid w:val="001C1DAE"/>
    <w:rsid w:val="001D2C8F"/>
    <w:rsid w:val="001E0BFA"/>
    <w:rsid w:val="001E7B22"/>
    <w:rsid w:val="00245BEB"/>
    <w:rsid w:val="00284530"/>
    <w:rsid w:val="003078B9"/>
    <w:rsid w:val="003124D5"/>
    <w:rsid w:val="0036264C"/>
    <w:rsid w:val="00386911"/>
    <w:rsid w:val="00394A18"/>
    <w:rsid w:val="003A324F"/>
    <w:rsid w:val="003B00A5"/>
    <w:rsid w:val="003B188A"/>
    <w:rsid w:val="003C298B"/>
    <w:rsid w:val="003D5AA1"/>
    <w:rsid w:val="00401256"/>
    <w:rsid w:val="0044494B"/>
    <w:rsid w:val="004560D2"/>
    <w:rsid w:val="00461D5C"/>
    <w:rsid w:val="004A6E04"/>
    <w:rsid w:val="004F59F2"/>
    <w:rsid w:val="005124A7"/>
    <w:rsid w:val="00540FF1"/>
    <w:rsid w:val="00541DF0"/>
    <w:rsid w:val="005530EE"/>
    <w:rsid w:val="00553CF4"/>
    <w:rsid w:val="005544B4"/>
    <w:rsid w:val="005728F2"/>
    <w:rsid w:val="00585D72"/>
    <w:rsid w:val="005A11F2"/>
    <w:rsid w:val="005A5F99"/>
    <w:rsid w:val="005C2840"/>
    <w:rsid w:val="005C4127"/>
    <w:rsid w:val="005C584D"/>
    <w:rsid w:val="005E4E92"/>
    <w:rsid w:val="00611E6E"/>
    <w:rsid w:val="006136CC"/>
    <w:rsid w:val="006420B9"/>
    <w:rsid w:val="006436E6"/>
    <w:rsid w:val="00650D27"/>
    <w:rsid w:val="006620F8"/>
    <w:rsid w:val="00677092"/>
    <w:rsid w:val="006938CC"/>
    <w:rsid w:val="00697F17"/>
    <w:rsid w:val="006B6168"/>
    <w:rsid w:val="006E2BC4"/>
    <w:rsid w:val="00740897"/>
    <w:rsid w:val="00762F2B"/>
    <w:rsid w:val="00781F52"/>
    <w:rsid w:val="0078347A"/>
    <w:rsid w:val="007A6719"/>
    <w:rsid w:val="007A7450"/>
    <w:rsid w:val="007C12D4"/>
    <w:rsid w:val="007C5611"/>
    <w:rsid w:val="007E2869"/>
    <w:rsid w:val="00801105"/>
    <w:rsid w:val="00840ED1"/>
    <w:rsid w:val="008662A2"/>
    <w:rsid w:val="008B59BB"/>
    <w:rsid w:val="008B6603"/>
    <w:rsid w:val="008C531F"/>
    <w:rsid w:val="008C7D7C"/>
    <w:rsid w:val="008D3C02"/>
    <w:rsid w:val="008D57C7"/>
    <w:rsid w:val="008D75A4"/>
    <w:rsid w:val="008E665C"/>
    <w:rsid w:val="008F089B"/>
    <w:rsid w:val="008F4C32"/>
    <w:rsid w:val="00912FB3"/>
    <w:rsid w:val="00916ABA"/>
    <w:rsid w:val="00930300"/>
    <w:rsid w:val="00934426"/>
    <w:rsid w:val="00942BBF"/>
    <w:rsid w:val="00952636"/>
    <w:rsid w:val="00954CD6"/>
    <w:rsid w:val="00954ECE"/>
    <w:rsid w:val="009620A7"/>
    <w:rsid w:val="00974877"/>
    <w:rsid w:val="009870F9"/>
    <w:rsid w:val="00992200"/>
    <w:rsid w:val="00995AC8"/>
    <w:rsid w:val="009A35A8"/>
    <w:rsid w:val="009A461B"/>
    <w:rsid w:val="009A6DC6"/>
    <w:rsid w:val="009B1DB0"/>
    <w:rsid w:val="009C0B4E"/>
    <w:rsid w:val="009C524B"/>
    <w:rsid w:val="009E42C4"/>
    <w:rsid w:val="009E4E2B"/>
    <w:rsid w:val="009E59F6"/>
    <w:rsid w:val="00A06A30"/>
    <w:rsid w:val="00A37ADE"/>
    <w:rsid w:val="00A4468E"/>
    <w:rsid w:val="00A757FF"/>
    <w:rsid w:val="00A8311E"/>
    <w:rsid w:val="00A923FD"/>
    <w:rsid w:val="00AF1BEA"/>
    <w:rsid w:val="00B41213"/>
    <w:rsid w:val="00B743D2"/>
    <w:rsid w:val="00BA7F1E"/>
    <w:rsid w:val="00BC1107"/>
    <w:rsid w:val="00BE0869"/>
    <w:rsid w:val="00BF1845"/>
    <w:rsid w:val="00BF33CE"/>
    <w:rsid w:val="00C05849"/>
    <w:rsid w:val="00C20E0D"/>
    <w:rsid w:val="00C44487"/>
    <w:rsid w:val="00C5095A"/>
    <w:rsid w:val="00C96BB6"/>
    <w:rsid w:val="00CA47E0"/>
    <w:rsid w:val="00CA4989"/>
    <w:rsid w:val="00CB5E48"/>
    <w:rsid w:val="00CB7D46"/>
    <w:rsid w:val="00D15221"/>
    <w:rsid w:val="00D15E9D"/>
    <w:rsid w:val="00D20CF7"/>
    <w:rsid w:val="00D238F9"/>
    <w:rsid w:val="00D40915"/>
    <w:rsid w:val="00DA6EFD"/>
    <w:rsid w:val="00DB538B"/>
    <w:rsid w:val="00DC62AE"/>
    <w:rsid w:val="00DD4924"/>
    <w:rsid w:val="00DE0161"/>
    <w:rsid w:val="00DE5B7F"/>
    <w:rsid w:val="00DF0281"/>
    <w:rsid w:val="00E0712A"/>
    <w:rsid w:val="00E13D92"/>
    <w:rsid w:val="00E33CAC"/>
    <w:rsid w:val="00E57916"/>
    <w:rsid w:val="00E85845"/>
    <w:rsid w:val="00EA1968"/>
    <w:rsid w:val="00EB029C"/>
    <w:rsid w:val="00EC7EFF"/>
    <w:rsid w:val="00EE4DE0"/>
    <w:rsid w:val="00EF4ED0"/>
    <w:rsid w:val="00F40A3C"/>
    <w:rsid w:val="00F447D7"/>
    <w:rsid w:val="00F52233"/>
    <w:rsid w:val="00F56782"/>
    <w:rsid w:val="00F60E81"/>
    <w:rsid w:val="00F75631"/>
    <w:rsid w:val="00FB7ABA"/>
    <w:rsid w:val="00FD1C51"/>
    <w:rsid w:val="00FE0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5F63D"/>
  <w15:chartTrackingRefBased/>
  <w15:docId w15:val="{EFFA4FEC-3C75-4F83-9528-9016DF4D1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0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6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61E37"/>
    <w:rPr>
      <w:sz w:val="16"/>
      <w:szCs w:val="16"/>
    </w:rPr>
  </w:style>
  <w:style w:type="paragraph" w:styleId="CommentText">
    <w:name w:val="annotation text"/>
    <w:basedOn w:val="Normal"/>
    <w:link w:val="CommentTextChar"/>
    <w:uiPriority w:val="99"/>
    <w:semiHidden/>
    <w:unhideWhenUsed/>
    <w:rsid w:val="00161E37"/>
    <w:pPr>
      <w:spacing w:line="240" w:lineRule="auto"/>
    </w:pPr>
    <w:rPr>
      <w:sz w:val="20"/>
      <w:szCs w:val="20"/>
    </w:rPr>
  </w:style>
  <w:style w:type="character" w:customStyle="1" w:styleId="CommentTextChar">
    <w:name w:val="Comment Text Char"/>
    <w:basedOn w:val="DefaultParagraphFont"/>
    <w:link w:val="CommentText"/>
    <w:uiPriority w:val="99"/>
    <w:semiHidden/>
    <w:rsid w:val="00161E37"/>
    <w:rPr>
      <w:sz w:val="20"/>
      <w:szCs w:val="20"/>
    </w:rPr>
  </w:style>
  <w:style w:type="paragraph" w:styleId="CommentSubject">
    <w:name w:val="annotation subject"/>
    <w:basedOn w:val="CommentText"/>
    <w:next w:val="CommentText"/>
    <w:link w:val="CommentSubjectChar"/>
    <w:uiPriority w:val="99"/>
    <w:semiHidden/>
    <w:unhideWhenUsed/>
    <w:rsid w:val="00161E37"/>
    <w:rPr>
      <w:b/>
      <w:bCs/>
    </w:rPr>
  </w:style>
  <w:style w:type="character" w:customStyle="1" w:styleId="CommentSubjectChar">
    <w:name w:val="Comment Subject Char"/>
    <w:basedOn w:val="CommentTextChar"/>
    <w:link w:val="CommentSubject"/>
    <w:uiPriority w:val="99"/>
    <w:semiHidden/>
    <w:rsid w:val="00161E37"/>
    <w:rPr>
      <w:b/>
      <w:bCs/>
      <w:sz w:val="20"/>
      <w:szCs w:val="20"/>
    </w:rPr>
  </w:style>
  <w:style w:type="character" w:styleId="FootnoteReference">
    <w:name w:val="footnote reference"/>
    <w:uiPriority w:val="99"/>
    <w:semiHidden/>
    <w:unhideWhenUsed/>
    <w:rsid w:val="009E59F6"/>
    <w:rPr>
      <w:vertAlign w:val="superscript"/>
    </w:rPr>
  </w:style>
  <w:style w:type="character" w:customStyle="1" w:styleId="Heading1Char">
    <w:name w:val="Heading 1 Char"/>
    <w:basedOn w:val="DefaultParagraphFont"/>
    <w:link w:val="Heading1"/>
    <w:uiPriority w:val="9"/>
    <w:rsid w:val="0067709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E235F"/>
    <w:rPr>
      <w:color w:val="0563C1" w:themeColor="hyperlink"/>
      <w:u w:val="single"/>
    </w:rPr>
  </w:style>
  <w:style w:type="paragraph" w:styleId="BalloonText">
    <w:name w:val="Balloon Text"/>
    <w:basedOn w:val="Normal"/>
    <w:link w:val="BalloonTextChar"/>
    <w:uiPriority w:val="99"/>
    <w:semiHidden/>
    <w:unhideWhenUsed/>
    <w:rsid w:val="00541D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1DF0"/>
    <w:rPr>
      <w:rFonts w:ascii="Segoe UI" w:hAnsi="Segoe UI" w:cs="Segoe UI"/>
      <w:sz w:val="18"/>
      <w:szCs w:val="18"/>
    </w:rPr>
  </w:style>
  <w:style w:type="paragraph" w:styleId="Revision">
    <w:name w:val="Revision"/>
    <w:hidden/>
    <w:uiPriority w:val="99"/>
    <w:semiHidden/>
    <w:rsid w:val="00BF33C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89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pnas.org/doi/epdf/10.1073/pnas.0609122104"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link.springer.com/article/10.1007/s11250-015-0775-x" TargetMode="External"/><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www.frontiersin.org/articles/10.3389/fvets.2022.800735/full" TargetMode="External"/><Relationship Id="rId5" Type="http://schemas.openxmlformats.org/officeDocument/2006/relationships/image" Target="media/image1.tiff"/><Relationship Id="rId15" Type="http://schemas.openxmlformats.org/officeDocument/2006/relationships/hyperlink" Target="https://www.cambridge.org/core/journals/epidemiology-and-infection/article/statistical-analysis-between-2006-and-2019-and-forecast-of-rabies-in-cattle-from-2020-to-2022-in-tocantins-state-brazil-by-using-the-r-studio-software/23BFBDAF0EBD39015C43F54F1CEF2E2C"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s://www.iapsmupuk.org/journal/index.php/IJCH/article/view/2142/120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F15E3-6CF3-4D09-9899-817D8DEDE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6</Pages>
  <Words>1341</Words>
  <Characters>7500</Characters>
  <Application>Microsoft Office Word</Application>
  <DocSecurity>0</DocSecurity>
  <Lines>220</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Mohammad Nayeem Hasan</cp:lastModifiedBy>
  <cp:revision>50</cp:revision>
  <dcterms:created xsi:type="dcterms:W3CDTF">2022-06-22T12:31:00Z</dcterms:created>
  <dcterms:modified xsi:type="dcterms:W3CDTF">2023-03-22T12:18:00Z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fc61a14c28013771f40413fd5b5d228202d2f9f979294e3a5fb82a7f0bac52d7</vt:lpwstr>
  </property>
</Properties>
</file>